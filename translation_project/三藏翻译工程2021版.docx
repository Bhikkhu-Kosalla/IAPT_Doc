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colors4.xml" ContentType="application/vnd.ms-office.chartcolorstyle+xml"/>
  <Override PartName="/word/charts/colors5.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charts/style4.xml" ContentType="application/vnd.ms-office.chartstyle+xml"/>
  <Override PartName="/word/charts/style5.xml" ContentType="application/vnd.ms-office.chartstyle+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eastAsia="zh-CN"/>
        </w:rPr>
      </w:pPr>
      <w:r>
        <w:rPr>
          <w:sz w:val="21"/>
        </w:rPr>
        <mc:AlternateContent>
          <mc:Choice Requires="wps">
            <w:drawing>
              <wp:anchor distT="0" distB="0" distL="114300" distR="114300" simplePos="0" relativeHeight="251888640" behindDoc="0" locked="0" layoutInCell="1" allowOverlap="1">
                <wp:simplePos x="0" y="0"/>
                <wp:positionH relativeFrom="column">
                  <wp:posOffset>-1873885</wp:posOffset>
                </wp:positionH>
                <wp:positionV relativeFrom="paragraph">
                  <wp:posOffset>5685155</wp:posOffset>
                </wp:positionV>
                <wp:extent cx="5962650" cy="48323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5962650" cy="4832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right"/>
                              <w:rPr>
                                <w:rFonts w:hint="default" w:ascii="微软雅黑" w:hAnsi="微软雅黑" w:eastAsia="微软雅黑" w:cs="微软雅黑"/>
                                <w:color w:val="F2F2F2" w:themeColor="background1" w:themeShade="F2"/>
                                <w:sz w:val="24"/>
                                <w:szCs w:val="24"/>
                                <w:lang w:val="en-US" w:eastAsia="zh-CN"/>
                              </w:rPr>
                            </w:pPr>
                            <w:r>
                              <w:rPr>
                                <w:rFonts w:hint="eastAsia" w:ascii="微软雅黑" w:hAnsi="微软雅黑" w:eastAsia="微软雅黑" w:cs="微软雅黑"/>
                                <w:color w:val="F2F2F2" w:themeColor="background1" w:themeShade="F2"/>
                                <w:sz w:val="24"/>
                                <w:szCs w:val="24"/>
                                <w:lang w:val="en-US" w:eastAsia="zh-CN"/>
                              </w:rPr>
                              <w:t>文档标题作为文字占位，只需单击占位更换文本添加内容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7.55pt;margin-top:447.65pt;height:38.05pt;width:469.5pt;z-index:251888640;mso-width-relative:page;mso-height-relative:page;" filled="f" stroked="f" coordsize="21600,21600" o:gfxdata="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M3F&#10;yefeAAAADAEAAA8AAAAAAAAAAQAgAAAAIgAAAGRycy9kb3ducmV2LnhtbFBLAQIUABQAAAAIAIdO&#10;4kCrfgrWHQIAABoEAAAOAAAAAAAAAAEAIAAAAC0BAABkcnMvZTJvRG9jLnhtbFBLBQYAAAAABgAG&#10;AFkBAAC8BQAAAAA=&#10;">
                <v:fill on="f" focussize="0,0"/>
                <v:stroke on="f" weight="0.5pt"/>
                <v:imagedata o:title=""/>
                <o:lock v:ext="edit" aspectratio="f"/>
                <v:textbox>
                  <w:txbxContent>
                    <w:p>
                      <w:pPr>
                        <w:jc w:val="right"/>
                        <w:rPr>
                          <w:rFonts w:hint="default" w:ascii="微软雅黑" w:hAnsi="微软雅黑" w:eastAsia="微软雅黑" w:cs="微软雅黑"/>
                          <w:color w:val="F2F2F2" w:themeColor="background1" w:themeShade="F2"/>
                          <w:sz w:val="24"/>
                          <w:szCs w:val="24"/>
                          <w:lang w:val="en-US" w:eastAsia="zh-CN"/>
                        </w:rPr>
                      </w:pPr>
                      <w:r>
                        <w:rPr>
                          <w:rFonts w:hint="eastAsia" w:ascii="微软雅黑" w:hAnsi="微软雅黑" w:eastAsia="微软雅黑" w:cs="微软雅黑"/>
                          <w:color w:val="F2F2F2" w:themeColor="background1" w:themeShade="F2"/>
                          <w:sz w:val="24"/>
                          <w:szCs w:val="24"/>
                          <w:lang w:val="en-US" w:eastAsia="zh-CN"/>
                        </w:rPr>
                        <w:t>文档标题作为文字占位，只需单击占位更换文本添加内容</w:t>
                      </w:r>
                    </w:p>
                  </w:txbxContent>
                </v:textbox>
              </v:shap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-843280</wp:posOffset>
                </wp:positionH>
                <wp:positionV relativeFrom="paragraph">
                  <wp:posOffset>-631190</wp:posOffset>
                </wp:positionV>
                <wp:extent cx="5154295" cy="10114280"/>
                <wp:effectExtent l="0" t="0" r="12065" b="5080"/>
                <wp:wrapNone/>
                <wp:docPr id="2" name="矩形 2"/>
                <wp:cNvGraphicFramePr/>
                <a:graphic xmlns:a="http://schemas.openxmlformats.org/drawingml/2006/main">
                  <a:graphicData uri="http://schemas.microsoft.com/office/word/2010/wordprocessingShape">
                    <wps:wsp>
                      <wps:cNvSpPr/>
                      <wps:spPr>
                        <a:xfrm>
                          <a:off x="179705" y="283210"/>
                          <a:ext cx="5154295" cy="10114280"/>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6.4pt;margin-top:-49.7pt;height:796.4pt;width:405.85pt;z-index:251659264;v-text-anchor:middle;mso-width-relative:page;mso-height-relative:page;" fillcolor="#8FAADC [1944]" filled="t" stroked="f" coordsize="21600,21600" o:gfxdata="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V7qFw3AAAAA0BAAAPAAAAAAAAAAEAIAAA&#10;ACIAAABkcnMvZG93bnJldi54bWxQSwECFAAUAAAACACHTuJAO6Ks73oCAADNBAAADgAAAAAAAAAB&#10;ACAAAAArAQAAZHJzL2Uyb0RvYy54bWxQSwUGAAAAAAYABgBZAQAAFwYAAAAA&#10;">
                <v:fill on="t" focussize="0,0"/>
                <v:stroke on="f" weight="1pt" miterlimit="8" joinstyle="miter"/>
                <v:imagedata o:title=""/>
                <o:lock v:ext="edit" aspectratio="f"/>
                <v:textbox>
                  <w:txbxContent>
                    <w:p>
                      <w:pPr>
                        <w:jc w:val="center"/>
                      </w:pPr>
                    </w:p>
                  </w:txbxContent>
                </v:textbox>
              </v:rect>
            </w:pict>
          </mc:Fallback>
        </mc:AlternateContent>
      </w:r>
    </w:p>
    <w:p>
      <w:pPr>
        <w:pStyle w:val="13"/>
        <w:bidi w:val="0"/>
        <w:rPr>
          <w:rFonts w:hint="eastAsia"/>
          <w:lang w:val="en-US" w:eastAsia="zh-CN"/>
        </w:rPr>
        <w:sectPr>
          <w:headerReference r:id="rId3" w:type="default"/>
          <w:pgSz w:w="11906" w:h="16838"/>
          <w:pgMar w:top="1440" w:right="1800" w:bottom="1440" w:left="1800" w:header="851" w:footer="992" w:gutter="0"/>
          <w:cols w:space="425" w:num="1"/>
          <w:docGrid w:type="lines" w:linePitch="312" w:charSpace="0"/>
        </w:sectPr>
      </w:pPr>
      <w:r>
        <w:rPr>
          <w:sz w:val="21"/>
        </w:rPr>
        <mc:AlternateContent>
          <mc:Choice Requires="wps">
            <w:drawing>
              <wp:anchor distT="0" distB="0" distL="114300" distR="114300" simplePos="0" relativeHeight="251667456" behindDoc="0" locked="0" layoutInCell="1" allowOverlap="1">
                <wp:simplePos x="0" y="0"/>
                <wp:positionH relativeFrom="column">
                  <wp:posOffset>-841375</wp:posOffset>
                </wp:positionH>
                <wp:positionV relativeFrom="paragraph">
                  <wp:posOffset>3241675</wp:posOffset>
                </wp:positionV>
                <wp:extent cx="5036185" cy="911860"/>
                <wp:effectExtent l="0" t="0" r="0" b="0"/>
                <wp:wrapNone/>
                <wp:docPr id="7" name="文本框 7"/>
                <wp:cNvGraphicFramePr/>
                <a:graphic xmlns:a="http://schemas.openxmlformats.org/drawingml/2006/main">
                  <a:graphicData uri="http://schemas.microsoft.com/office/word/2010/wordprocessingShape">
                    <wps:wsp>
                      <wps:cNvSpPr txBox="1"/>
                      <wps:spPr>
                        <a:xfrm>
                          <a:off x="0" y="0"/>
                          <a:ext cx="5036185" cy="9118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right"/>
                              <w:rPr>
                                <w:rFonts w:hint="default" w:ascii="微软雅黑" w:hAnsi="微软雅黑" w:eastAsia="微软雅黑" w:cs="微软雅黑"/>
                                <w:b w:val="0"/>
                                <w:bCs w:val="0"/>
                                <w:color w:val="FFFFFF" w:themeColor="background1"/>
                                <w:sz w:val="72"/>
                                <w:szCs w:val="72"/>
                                <w:lang w:val="en-US" w:eastAsia="zh-CN"/>
                                <w14:textFill>
                                  <w14:solidFill>
                                    <w14:schemeClr w14:val="bg1"/>
                                  </w14:solidFill>
                                </w14:textFill>
                              </w:rPr>
                            </w:pPr>
                            <w:r>
                              <w:rPr>
                                <w:rFonts w:hint="eastAsia" w:ascii="微软雅黑" w:hAnsi="微软雅黑" w:eastAsia="微软雅黑" w:cs="微软雅黑"/>
                                <w:b w:val="0"/>
                                <w:bCs w:val="0"/>
                                <w:color w:val="FFFFFF" w:themeColor="background1"/>
                                <w:sz w:val="72"/>
                                <w:szCs w:val="72"/>
                                <w:lang w:val="en-US" w:eastAsia="zh-CN"/>
                                <w14:textFill>
                                  <w14:solidFill>
                                    <w14:schemeClr w14:val="bg1"/>
                                  </w14:solidFill>
                                </w14:textFill>
                              </w:rPr>
                              <w:t>巴利三藏翻译工程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25pt;margin-top:255.25pt;height:71.8pt;width:396.55pt;z-index:251667456;mso-width-relative:page;mso-height-relative:page;" filled="f" stroked="f" coordsize="21600,21600" o:gfxdata="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N&#10;3iKG2wAAAAwBAAAPAAAAAAAAAAEAIAAAACIAAABkcnMvZG93bnJldi54bWxQSwECFAAUAAAACACH&#10;TuJAoD30NCECAAAYBAAADgAAAAAAAAABACAAAAAqAQAAZHJzL2Uyb0RvYy54bWxQSwUGAAAAAAYA&#10;BgBZAQAAvQUAAAAA&#10;">
                <v:fill on="f" focussize="0,0"/>
                <v:stroke on="f" weight="0.5pt"/>
                <v:imagedata o:title=""/>
                <o:lock v:ext="edit" aspectratio="f"/>
                <v:textbox>
                  <w:txbxContent>
                    <w:p>
                      <w:pPr>
                        <w:jc w:val="right"/>
                        <w:rPr>
                          <w:rFonts w:hint="default" w:ascii="微软雅黑" w:hAnsi="微软雅黑" w:eastAsia="微软雅黑" w:cs="微软雅黑"/>
                          <w:b w:val="0"/>
                          <w:bCs w:val="0"/>
                          <w:color w:val="FFFFFF" w:themeColor="background1"/>
                          <w:sz w:val="72"/>
                          <w:szCs w:val="72"/>
                          <w:lang w:val="en-US" w:eastAsia="zh-CN"/>
                          <w14:textFill>
                            <w14:solidFill>
                              <w14:schemeClr w14:val="bg1"/>
                            </w14:solidFill>
                          </w14:textFill>
                        </w:rPr>
                      </w:pPr>
                      <w:r>
                        <w:rPr>
                          <w:rFonts w:hint="eastAsia" w:ascii="微软雅黑" w:hAnsi="微软雅黑" w:eastAsia="微软雅黑" w:cs="微软雅黑"/>
                          <w:b w:val="0"/>
                          <w:bCs w:val="0"/>
                          <w:color w:val="FFFFFF" w:themeColor="background1"/>
                          <w:sz w:val="72"/>
                          <w:szCs w:val="72"/>
                          <w:lang w:val="en-US" w:eastAsia="zh-CN"/>
                          <w14:textFill>
                            <w14:solidFill>
                              <w14:schemeClr w14:val="bg1"/>
                            </w14:solidFill>
                          </w14:textFill>
                        </w:rPr>
                        <w:t>巴利三藏翻译工程</w:t>
                      </w:r>
                    </w:p>
                  </w:txbxContent>
                </v:textbox>
              </v:shape>
            </w:pict>
          </mc:Fallback>
        </mc:AlternateContent>
      </w:r>
      <w:r>
        <w:rPr>
          <w:sz w:val="21"/>
        </w:rPr>
        <mc:AlternateContent>
          <mc:Choice Requires="wps">
            <w:drawing>
              <wp:anchor distT="0" distB="0" distL="114300" distR="114300" simplePos="0" relativeHeight="251972608" behindDoc="0" locked="0" layoutInCell="1" allowOverlap="1">
                <wp:simplePos x="0" y="0"/>
                <wp:positionH relativeFrom="column">
                  <wp:posOffset>3810635</wp:posOffset>
                </wp:positionH>
                <wp:positionV relativeFrom="paragraph">
                  <wp:posOffset>89535</wp:posOffset>
                </wp:positionV>
                <wp:extent cx="2345690" cy="618490"/>
                <wp:effectExtent l="0" t="0" r="0" b="0"/>
                <wp:wrapNone/>
                <wp:docPr id="3" name="文本框 3"/>
                <wp:cNvGraphicFramePr/>
                <a:graphic xmlns:a="http://schemas.openxmlformats.org/drawingml/2006/main">
                  <a:graphicData uri="http://schemas.microsoft.com/office/word/2010/wordprocessingShape">
                    <wps:wsp>
                      <wps:cNvSpPr txBox="1"/>
                      <wps:spPr>
                        <a:xfrm>
                          <a:off x="0" y="0"/>
                          <a:ext cx="2345690" cy="6184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right"/>
                              <w:rPr>
                                <w:rFonts w:hint="default" w:ascii="微软雅黑" w:hAnsi="微软雅黑" w:eastAsia="微软雅黑" w:cs="微软雅黑"/>
                                <w:color w:val="262626" w:themeColor="text1" w:themeTint="D9"/>
                                <w:sz w:val="32"/>
                                <w:szCs w:val="32"/>
                                <w:lang w:val="en-US" w:eastAsia="zh-CN"/>
                                <w14:textFill>
                                  <w14:solidFill>
                                    <w14:schemeClr w14:val="tx1">
                                      <w14:lumMod w14:val="85000"/>
                                      <w14:lumOff w14:val="15000"/>
                                    </w14:schemeClr>
                                  </w14:solidFill>
                                </w14:textFill>
                              </w:rPr>
                            </w:pPr>
                            <w:r>
                              <w:rPr>
                                <w:rFonts w:hint="eastAsia" w:ascii="微软雅黑" w:hAnsi="微软雅黑" w:eastAsia="微软雅黑" w:cs="微软雅黑"/>
                                <w:color w:val="262626" w:themeColor="text1" w:themeTint="D9"/>
                                <w:sz w:val="32"/>
                                <w:szCs w:val="32"/>
                                <w:lang w:val="en-US" w:eastAsia="zh-CN"/>
                                <w14:textFill>
                                  <w14:solidFill>
                                    <w14:schemeClr w14:val="tx1">
                                      <w14:lumMod w14:val="85000"/>
                                      <w14:lumOff w14:val="15000"/>
                                    </w14:schemeClr>
                                  </w14:solidFill>
                                </w14:textFill>
                              </w:rPr>
                              <w:t>2021年4月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0.05pt;margin-top:7.05pt;height:48.7pt;width:184.7pt;z-index:251972608;mso-width-relative:page;mso-height-relative:page;" filled="f" stroked="f" coordsize="21600,21600" o:gfxdata="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EtW25Ha&#10;AAAACgEAAA8AAAAAAAAAAQAgAAAAIgAAAGRycy9kb3ducmV2LnhtbFBLAQIUABQAAAAIAIdO4kAu&#10;GkPZHgIAABgEAAAOAAAAAAAAAAEAIAAAACkBAABkcnMvZTJvRG9jLnhtbFBLBQYAAAAABgAGAFkB&#10;AAC5BQAAAAA=&#10;">
                <v:fill on="f" focussize="0,0"/>
                <v:stroke on="f" weight="0.5pt"/>
                <v:imagedata o:title=""/>
                <o:lock v:ext="edit" aspectratio="f"/>
                <v:textbox>
                  <w:txbxContent>
                    <w:p>
                      <w:pPr>
                        <w:jc w:val="right"/>
                        <w:rPr>
                          <w:rFonts w:hint="default" w:ascii="微软雅黑" w:hAnsi="微软雅黑" w:eastAsia="微软雅黑" w:cs="微软雅黑"/>
                          <w:color w:val="262626" w:themeColor="text1" w:themeTint="D9"/>
                          <w:sz w:val="32"/>
                          <w:szCs w:val="32"/>
                          <w:lang w:val="en-US" w:eastAsia="zh-CN"/>
                          <w14:textFill>
                            <w14:solidFill>
                              <w14:schemeClr w14:val="tx1">
                                <w14:lumMod w14:val="85000"/>
                                <w14:lumOff w14:val="15000"/>
                              </w14:schemeClr>
                            </w14:solidFill>
                          </w14:textFill>
                        </w:rPr>
                      </w:pPr>
                      <w:r>
                        <w:rPr>
                          <w:rFonts w:hint="eastAsia" w:ascii="微软雅黑" w:hAnsi="微软雅黑" w:eastAsia="微软雅黑" w:cs="微软雅黑"/>
                          <w:color w:val="262626" w:themeColor="text1" w:themeTint="D9"/>
                          <w:sz w:val="32"/>
                          <w:szCs w:val="32"/>
                          <w:lang w:val="en-US" w:eastAsia="zh-CN"/>
                          <w14:textFill>
                            <w14:solidFill>
                              <w14:schemeClr w14:val="tx1">
                                <w14:lumMod w14:val="85000"/>
                                <w14:lumOff w14:val="15000"/>
                              </w14:schemeClr>
                            </w14:solidFill>
                          </w14:textFill>
                        </w:rPr>
                        <w:t>2021年4月</w:t>
                      </w:r>
                    </w:p>
                  </w:txbxContent>
                </v:textbox>
              </v:shape>
            </w:pict>
          </mc:Fallback>
        </mc:AlternateContent>
      </w:r>
    </w:p>
    <w:p>
      <w:pPr>
        <w:pStyle w:val="5"/>
        <w:bidi w:val="0"/>
        <w:jc w:val="center"/>
        <w:rPr>
          <w:rFonts w:hint="default"/>
          <w:lang w:val="en-US" w:eastAsia="zh-CN"/>
        </w:rPr>
      </w:pPr>
      <w:bookmarkStart w:id="0" w:name="_Toc16666"/>
      <w:r>
        <w:rPr>
          <w:rFonts w:hint="eastAsia"/>
          <w:lang w:val="en-US" w:eastAsia="zh-CN"/>
        </w:rPr>
        <w:t>目录</w:t>
      </w:r>
      <w:bookmarkEnd w:id="0"/>
    </w:p>
    <w:p>
      <w:pPr>
        <w:pStyle w:val="10"/>
        <w:tabs>
          <w:tab w:val="right" w:leader="dot" w:pos="8306"/>
        </w:tabs>
        <w:rPr>
          <w:ins w:id="0" w:author="ASUS" w:date="2021-04-30T17:32:32Z"/>
        </w:rPr>
      </w:pPr>
      <w:r>
        <w:rPr>
          <w:rFonts w:hint="eastAsia"/>
          <w:lang w:val="en-US" w:eastAsia="zh-CN"/>
        </w:rPr>
        <w:fldChar w:fldCharType="begin"/>
      </w:r>
      <w:r>
        <w:rPr>
          <w:rFonts w:hint="eastAsia"/>
          <w:lang w:val="en-US" w:eastAsia="zh-CN"/>
        </w:rPr>
        <w:instrText xml:space="preserve">TOC \o "1-2" \h \u </w:instrText>
      </w:r>
      <w:r>
        <w:rPr>
          <w:rFonts w:hint="eastAsia"/>
          <w:lang w:val="en-US" w:eastAsia="zh-CN"/>
        </w:rPr>
        <w:fldChar w:fldCharType="separate"/>
      </w:r>
      <w:ins w:id="1" w:author="ASUS" w:date="2021-04-30T17:32:32Z">
        <w:r>
          <w:rPr>
            <w:rFonts w:hint="eastAsia"/>
            <w:lang w:val="en-US" w:eastAsia="zh-CN"/>
          </w:rPr>
          <w:fldChar w:fldCharType="begin"/>
        </w:r>
      </w:ins>
      <w:ins w:id="2" w:author="ASUS" w:date="2021-04-30T17:32:32Z">
        <w:r>
          <w:rPr>
            <w:rFonts w:hint="eastAsia"/>
            <w:lang w:val="en-US" w:eastAsia="zh-CN"/>
          </w:rPr>
          <w:instrText xml:space="preserve"> HYPERLINK \l _Toc6311 </w:instrText>
        </w:r>
      </w:ins>
      <w:ins w:id="3" w:author="ASUS" w:date="2021-04-30T17:32:32Z">
        <w:r>
          <w:rPr>
            <w:rFonts w:hint="eastAsia"/>
            <w:lang w:val="en-US" w:eastAsia="zh-CN"/>
          </w:rPr>
          <w:fldChar w:fldCharType="separate"/>
        </w:r>
      </w:ins>
      <w:ins w:id="4" w:author="ASUS" w:date="2021-04-30T17:32:32Z">
        <w:r>
          <w:rPr>
            <w:rFonts w:hint="eastAsia"/>
            <w:lang w:val="en-US" w:eastAsia="zh-CN"/>
          </w:rPr>
          <w:t>巴利语及巴利三藏</w:t>
        </w:r>
      </w:ins>
      <w:ins w:id="5" w:author="ASUS" w:date="2021-04-30T17:32:32Z">
        <w:r>
          <w:rPr/>
          <w:tab/>
        </w:r>
      </w:ins>
      <w:ins w:id="6" w:author="ASUS" w:date="2021-04-30T17:32:32Z">
        <w:r>
          <w:rPr/>
          <w:fldChar w:fldCharType="begin"/>
        </w:r>
      </w:ins>
      <w:ins w:id="7" w:author="ASUS" w:date="2021-04-30T17:32:32Z">
        <w:r>
          <w:rPr/>
          <w:instrText xml:space="preserve"> PAGEREF _Toc6311 </w:instrText>
        </w:r>
      </w:ins>
      <w:ins w:id="8" w:author="ASUS" w:date="2021-04-30T17:32:32Z">
        <w:r>
          <w:rPr/>
          <w:fldChar w:fldCharType="separate"/>
        </w:r>
      </w:ins>
      <w:ins w:id="9" w:author="ASUS" w:date="2021-04-30T17:32:35Z">
        <w:r>
          <w:rPr/>
          <w:t>4</w:t>
        </w:r>
      </w:ins>
      <w:ins w:id="10" w:author="ASUS" w:date="2021-04-30T17:32:32Z">
        <w:r>
          <w:rPr/>
          <w:fldChar w:fldCharType="end"/>
        </w:r>
      </w:ins>
      <w:ins w:id="11" w:author="ASUS" w:date="2021-04-30T17:32:32Z">
        <w:r>
          <w:rPr>
            <w:rFonts w:hint="eastAsia"/>
            <w:lang w:val="en-US" w:eastAsia="zh-CN"/>
          </w:rPr>
          <w:fldChar w:fldCharType="end"/>
        </w:r>
      </w:ins>
    </w:p>
    <w:p>
      <w:pPr>
        <w:pStyle w:val="10"/>
        <w:tabs>
          <w:tab w:val="right" w:leader="dot" w:pos="8306"/>
        </w:tabs>
        <w:rPr>
          <w:ins w:id="12" w:author="ASUS" w:date="2021-04-30T17:32:32Z"/>
        </w:rPr>
      </w:pPr>
      <w:ins w:id="13" w:author="ASUS" w:date="2021-04-30T17:32:32Z">
        <w:r>
          <w:rPr>
            <w:rFonts w:hint="eastAsia"/>
            <w:lang w:val="en-US" w:eastAsia="zh-CN"/>
          </w:rPr>
          <w:fldChar w:fldCharType="begin"/>
        </w:r>
      </w:ins>
      <w:ins w:id="14" w:author="ASUS" w:date="2021-04-30T17:32:32Z">
        <w:r>
          <w:rPr>
            <w:rFonts w:hint="eastAsia"/>
            <w:lang w:val="en-US" w:eastAsia="zh-CN"/>
          </w:rPr>
          <w:instrText xml:space="preserve"> HYPERLINK \l _Toc21093 </w:instrText>
        </w:r>
      </w:ins>
      <w:ins w:id="15" w:author="ASUS" w:date="2021-04-30T17:32:32Z">
        <w:r>
          <w:rPr>
            <w:rFonts w:hint="eastAsia"/>
            <w:lang w:val="en-US" w:eastAsia="zh-CN"/>
          </w:rPr>
          <w:fldChar w:fldCharType="separate"/>
        </w:r>
      </w:ins>
      <w:ins w:id="16" w:author="ASUS" w:date="2021-04-30T17:32:32Z">
        <w:r>
          <w:rPr>
            <w:rFonts w:hint="eastAsia"/>
            <w:lang w:val="en-US" w:eastAsia="zh-CN"/>
          </w:rPr>
          <w:t>项目目标</w:t>
        </w:r>
      </w:ins>
      <w:ins w:id="17" w:author="ASUS" w:date="2021-04-30T17:32:32Z">
        <w:r>
          <w:rPr/>
          <w:tab/>
        </w:r>
      </w:ins>
      <w:ins w:id="18" w:author="ASUS" w:date="2021-04-30T17:32:32Z">
        <w:r>
          <w:rPr/>
          <w:fldChar w:fldCharType="begin"/>
        </w:r>
      </w:ins>
      <w:ins w:id="19" w:author="ASUS" w:date="2021-04-30T17:32:32Z">
        <w:r>
          <w:rPr/>
          <w:instrText xml:space="preserve"> PAGEREF _Toc21093 </w:instrText>
        </w:r>
      </w:ins>
      <w:ins w:id="20" w:author="ASUS" w:date="2021-04-30T17:32:32Z">
        <w:r>
          <w:rPr/>
          <w:fldChar w:fldCharType="separate"/>
        </w:r>
      </w:ins>
      <w:ins w:id="21" w:author="ASUS" w:date="2021-04-30T17:32:35Z">
        <w:r>
          <w:rPr/>
          <w:t>5</w:t>
        </w:r>
      </w:ins>
      <w:ins w:id="22" w:author="ASUS" w:date="2021-04-30T17:32:32Z">
        <w:r>
          <w:rPr/>
          <w:fldChar w:fldCharType="end"/>
        </w:r>
      </w:ins>
      <w:ins w:id="23" w:author="ASUS" w:date="2021-04-30T17:32:32Z">
        <w:r>
          <w:rPr>
            <w:rFonts w:hint="eastAsia"/>
            <w:lang w:val="en-US" w:eastAsia="zh-CN"/>
          </w:rPr>
          <w:fldChar w:fldCharType="end"/>
        </w:r>
      </w:ins>
    </w:p>
    <w:p>
      <w:pPr>
        <w:pStyle w:val="11"/>
        <w:tabs>
          <w:tab w:val="right" w:leader="dot" w:pos="8306"/>
        </w:tabs>
        <w:rPr>
          <w:ins w:id="24" w:author="ASUS" w:date="2021-04-30T17:32:32Z"/>
        </w:rPr>
      </w:pPr>
      <w:ins w:id="25" w:author="ASUS" w:date="2021-04-30T17:32:32Z">
        <w:r>
          <w:rPr>
            <w:rFonts w:hint="eastAsia"/>
            <w:lang w:val="en-US" w:eastAsia="zh-CN"/>
          </w:rPr>
          <w:fldChar w:fldCharType="begin"/>
        </w:r>
      </w:ins>
      <w:ins w:id="26" w:author="ASUS" w:date="2021-04-30T17:32:32Z">
        <w:r>
          <w:rPr>
            <w:rFonts w:hint="eastAsia"/>
            <w:lang w:val="en-US" w:eastAsia="zh-CN"/>
          </w:rPr>
          <w:instrText xml:space="preserve"> HYPERLINK \l _Toc18271 </w:instrText>
        </w:r>
      </w:ins>
      <w:ins w:id="27" w:author="ASUS" w:date="2021-04-30T17:32:32Z">
        <w:r>
          <w:rPr>
            <w:rFonts w:hint="eastAsia"/>
            <w:lang w:val="en-US" w:eastAsia="zh-CN"/>
          </w:rPr>
          <w:fldChar w:fldCharType="separate"/>
        </w:r>
      </w:ins>
      <w:ins w:id="28" w:author="ASUS" w:date="2021-04-30T17:32:32Z">
        <w:r>
          <w:rPr>
            <w:rFonts w:hint="eastAsia"/>
            <w:lang w:val="en-US" w:eastAsia="zh-CN"/>
          </w:rPr>
          <w:t>三藏文本翻译现状</w:t>
        </w:r>
      </w:ins>
      <w:ins w:id="29" w:author="ASUS" w:date="2021-04-30T17:32:32Z">
        <w:r>
          <w:rPr/>
          <w:tab/>
        </w:r>
      </w:ins>
      <w:ins w:id="30" w:author="ASUS" w:date="2021-04-30T17:32:32Z">
        <w:r>
          <w:rPr/>
          <w:fldChar w:fldCharType="begin"/>
        </w:r>
      </w:ins>
      <w:ins w:id="31" w:author="ASUS" w:date="2021-04-30T17:32:32Z">
        <w:r>
          <w:rPr/>
          <w:instrText xml:space="preserve"> PAGEREF _Toc18271 </w:instrText>
        </w:r>
      </w:ins>
      <w:ins w:id="32" w:author="ASUS" w:date="2021-04-30T17:32:32Z">
        <w:r>
          <w:rPr/>
          <w:fldChar w:fldCharType="separate"/>
        </w:r>
      </w:ins>
      <w:ins w:id="33" w:author="ASUS" w:date="2021-04-30T17:32:35Z">
        <w:r>
          <w:rPr/>
          <w:t>5</w:t>
        </w:r>
      </w:ins>
      <w:ins w:id="34" w:author="ASUS" w:date="2021-04-30T17:32:32Z">
        <w:r>
          <w:rPr/>
          <w:fldChar w:fldCharType="end"/>
        </w:r>
      </w:ins>
      <w:ins w:id="35" w:author="ASUS" w:date="2021-04-30T17:32:32Z">
        <w:r>
          <w:rPr>
            <w:rFonts w:hint="eastAsia"/>
            <w:lang w:val="en-US" w:eastAsia="zh-CN"/>
          </w:rPr>
          <w:fldChar w:fldCharType="end"/>
        </w:r>
      </w:ins>
    </w:p>
    <w:p>
      <w:pPr>
        <w:pStyle w:val="11"/>
        <w:tabs>
          <w:tab w:val="right" w:leader="dot" w:pos="8306"/>
        </w:tabs>
        <w:rPr>
          <w:ins w:id="36" w:author="ASUS" w:date="2021-04-30T17:32:32Z"/>
        </w:rPr>
      </w:pPr>
      <w:ins w:id="37" w:author="ASUS" w:date="2021-04-30T17:32:32Z">
        <w:r>
          <w:rPr>
            <w:rFonts w:hint="eastAsia"/>
            <w:lang w:val="en-US" w:eastAsia="zh-CN"/>
          </w:rPr>
          <w:fldChar w:fldCharType="begin"/>
        </w:r>
      </w:ins>
      <w:ins w:id="38" w:author="ASUS" w:date="2021-04-30T17:32:32Z">
        <w:r>
          <w:rPr>
            <w:rFonts w:hint="eastAsia"/>
            <w:lang w:val="en-US" w:eastAsia="zh-CN"/>
          </w:rPr>
          <w:instrText xml:space="preserve"> HYPERLINK \l _Toc22976 </w:instrText>
        </w:r>
      </w:ins>
      <w:ins w:id="39" w:author="ASUS" w:date="2021-04-30T17:32:32Z">
        <w:r>
          <w:rPr>
            <w:rFonts w:hint="eastAsia"/>
            <w:lang w:val="en-US" w:eastAsia="zh-CN"/>
          </w:rPr>
          <w:fldChar w:fldCharType="separate"/>
        </w:r>
      </w:ins>
      <w:ins w:id="40" w:author="ASUS" w:date="2021-04-30T17:32:32Z">
        <w:r>
          <w:rPr>
            <w:rFonts w:hint="eastAsia"/>
            <w:lang w:val="en-US" w:eastAsia="zh-CN"/>
          </w:rPr>
          <w:t>三藏文本分析</w:t>
        </w:r>
      </w:ins>
      <w:ins w:id="41" w:author="ASUS" w:date="2021-04-30T17:32:32Z">
        <w:r>
          <w:rPr/>
          <w:tab/>
        </w:r>
      </w:ins>
      <w:ins w:id="42" w:author="ASUS" w:date="2021-04-30T17:32:32Z">
        <w:r>
          <w:rPr/>
          <w:fldChar w:fldCharType="begin"/>
        </w:r>
      </w:ins>
      <w:ins w:id="43" w:author="ASUS" w:date="2021-04-30T17:32:32Z">
        <w:r>
          <w:rPr/>
          <w:instrText xml:space="preserve"> PAGEREF _Toc22976 </w:instrText>
        </w:r>
      </w:ins>
      <w:ins w:id="44" w:author="ASUS" w:date="2021-04-30T17:32:32Z">
        <w:r>
          <w:rPr/>
          <w:fldChar w:fldCharType="separate"/>
        </w:r>
      </w:ins>
      <w:ins w:id="45" w:author="ASUS" w:date="2021-04-30T17:32:35Z">
        <w:r>
          <w:rPr/>
          <w:t>7</w:t>
        </w:r>
      </w:ins>
      <w:ins w:id="46" w:author="ASUS" w:date="2021-04-30T17:32:32Z">
        <w:r>
          <w:rPr/>
          <w:fldChar w:fldCharType="end"/>
        </w:r>
      </w:ins>
      <w:ins w:id="47" w:author="ASUS" w:date="2021-04-30T17:32:32Z">
        <w:r>
          <w:rPr>
            <w:rFonts w:hint="eastAsia"/>
            <w:lang w:val="en-US" w:eastAsia="zh-CN"/>
          </w:rPr>
          <w:fldChar w:fldCharType="end"/>
        </w:r>
      </w:ins>
    </w:p>
    <w:p>
      <w:pPr>
        <w:pStyle w:val="11"/>
        <w:tabs>
          <w:tab w:val="right" w:leader="dot" w:pos="8306"/>
        </w:tabs>
        <w:rPr>
          <w:ins w:id="48" w:author="ASUS" w:date="2021-04-30T17:32:32Z"/>
        </w:rPr>
      </w:pPr>
      <w:ins w:id="49" w:author="ASUS" w:date="2021-04-30T17:32:32Z">
        <w:r>
          <w:rPr>
            <w:rFonts w:hint="eastAsia"/>
            <w:lang w:val="en-US" w:eastAsia="zh-CN"/>
          </w:rPr>
          <w:fldChar w:fldCharType="begin"/>
        </w:r>
      </w:ins>
      <w:ins w:id="50" w:author="ASUS" w:date="2021-04-30T17:32:32Z">
        <w:r>
          <w:rPr>
            <w:rFonts w:hint="eastAsia"/>
            <w:lang w:val="en-US" w:eastAsia="zh-CN"/>
          </w:rPr>
          <w:instrText xml:space="preserve"> HYPERLINK \l _Toc1758 </w:instrText>
        </w:r>
      </w:ins>
      <w:ins w:id="51" w:author="ASUS" w:date="2021-04-30T17:32:32Z">
        <w:r>
          <w:rPr>
            <w:rFonts w:hint="eastAsia"/>
            <w:lang w:val="en-US" w:eastAsia="zh-CN"/>
          </w:rPr>
          <w:fldChar w:fldCharType="separate"/>
        </w:r>
      </w:ins>
      <w:ins w:id="52" w:author="ASUS" w:date="2021-04-30T17:32:32Z">
        <w:r>
          <w:rPr>
            <w:rFonts w:hint="eastAsia"/>
            <w:lang w:val="en-US" w:eastAsia="zh-CN"/>
          </w:rPr>
          <w:t>工程量估算</w:t>
        </w:r>
      </w:ins>
      <w:ins w:id="53" w:author="ASUS" w:date="2021-04-30T17:32:32Z">
        <w:r>
          <w:rPr/>
          <w:tab/>
        </w:r>
      </w:ins>
      <w:ins w:id="54" w:author="ASUS" w:date="2021-04-30T17:32:32Z">
        <w:r>
          <w:rPr/>
          <w:fldChar w:fldCharType="begin"/>
        </w:r>
      </w:ins>
      <w:ins w:id="55" w:author="ASUS" w:date="2021-04-30T17:32:32Z">
        <w:r>
          <w:rPr/>
          <w:instrText xml:space="preserve"> PAGEREF _Toc1758 </w:instrText>
        </w:r>
      </w:ins>
      <w:ins w:id="56" w:author="ASUS" w:date="2021-04-30T17:32:32Z">
        <w:r>
          <w:rPr/>
          <w:fldChar w:fldCharType="separate"/>
        </w:r>
      </w:ins>
      <w:ins w:id="57" w:author="ASUS" w:date="2021-04-30T17:32:35Z">
        <w:r>
          <w:rPr/>
          <w:t>8</w:t>
        </w:r>
      </w:ins>
      <w:ins w:id="58" w:author="ASUS" w:date="2021-04-30T17:32:32Z">
        <w:r>
          <w:rPr/>
          <w:fldChar w:fldCharType="end"/>
        </w:r>
      </w:ins>
      <w:ins w:id="59" w:author="ASUS" w:date="2021-04-30T17:32:32Z">
        <w:r>
          <w:rPr>
            <w:rFonts w:hint="eastAsia"/>
            <w:lang w:val="en-US" w:eastAsia="zh-CN"/>
          </w:rPr>
          <w:fldChar w:fldCharType="end"/>
        </w:r>
      </w:ins>
    </w:p>
    <w:p>
      <w:pPr>
        <w:pStyle w:val="10"/>
        <w:tabs>
          <w:tab w:val="right" w:leader="dot" w:pos="8306"/>
        </w:tabs>
        <w:rPr>
          <w:ins w:id="60" w:author="ASUS" w:date="2021-04-30T17:32:32Z"/>
        </w:rPr>
      </w:pPr>
      <w:ins w:id="61" w:author="ASUS" w:date="2021-04-30T17:32:32Z">
        <w:r>
          <w:rPr>
            <w:rFonts w:hint="eastAsia"/>
            <w:lang w:val="en-US" w:eastAsia="zh-CN"/>
          </w:rPr>
          <w:fldChar w:fldCharType="begin"/>
        </w:r>
      </w:ins>
      <w:ins w:id="62" w:author="ASUS" w:date="2021-04-30T17:32:32Z">
        <w:r>
          <w:rPr>
            <w:rFonts w:hint="eastAsia"/>
            <w:lang w:val="en-US" w:eastAsia="zh-CN"/>
          </w:rPr>
          <w:instrText xml:space="preserve"> HYPERLINK \l _Toc27191 </w:instrText>
        </w:r>
      </w:ins>
      <w:ins w:id="63" w:author="ASUS" w:date="2021-04-30T17:32:32Z">
        <w:r>
          <w:rPr>
            <w:rFonts w:hint="eastAsia"/>
            <w:lang w:val="en-US" w:eastAsia="zh-CN"/>
          </w:rPr>
          <w:fldChar w:fldCharType="separate"/>
        </w:r>
      </w:ins>
      <w:ins w:id="64" w:author="ASUS" w:date="2021-04-30T17:32:32Z">
        <w:r>
          <w:rPr>
            <w:rFonts w:hint="eastAsia"/>
            <w:lang w:val="en-US" w:eastAsia="zh-CN"/>
          </w:rPr>
          <w:t>可行性分析</w:t>
        </w:r>
      </w:ins>
      <w:ins w:id="65" w:author="ASUS" w:date="2021-04-30T17:32:32Z">
        <w:r>
          <w:rPr/>
          <w:tab/>
        </w:r>
      </w:ins>
      <w:ins w:id="66" w:author="ASUS" w:date="2021-04-30T17:32:32Z">
        <w:r>
          <w:rPr/>
          <w:fldChar w:fldCharType="begin"/>
        </w:r>
      </w:ins>
      <w:ins w:id="67" w:author="ASUS" w:date="2021-04-30T17:32:32Z">
        <w:r>
          <w:rPr/>
          <w:instrText xml:space="preserve"> PAGEREF _Toc27191 </w:instrText>
        </w:r>
      </w:ins>
      <w:ins w:id="68" w:author="ASUS" w:date="2021-04-30T17:32:32Z">
        <w:r>
          <w:rPr/>
          <w:fldChar w:fldCharType="separate"/>
        </w:r>
      </w:ins>
      <w:ins w:id="69" w:author="ASUS" w:date="2021-04-30T17:32:35Z">
        <w:r>
          <w:rPr/>
          <w:t>11</w:t>
        </w:r>
      </w:ins>
      <w:ins w:id="70" w:author="ASUS" w:date="2021-04-30T17:32:32Z">
        <w:r>
          <w:rPr/>
          <w:fldChar w:fldCharType="end"/>
        </w:r>
      </w:ins>
      <w:ins w:id="71" w:author="ASUS" w:date="2021-04-30T17:32:32Z">
        <w:r>
          <w:rPr>
            <w:rFonts w:hint="eastAsia"/>
            <w:lang w:val="en-US" w:eastAsia="zh-CN"/>
          </w:rPr>
          <w:fldChar w:fldCharType="end"/>
        </w:r>
      </w:ins>
    </w:p>
    <w:p>
      <w:pPr>
        <w:pStyle w:val="11"/>
        <w:tabs>
          <w:tab w:val="right" w:leader="dot" w:pos="8306"/>
        </w:tabs>
        <w:rPr>
          <w:ins w:id="72" w:author="ASUS" w:date="2021-04-30T17:32:32Z"/>
        </w:rPr>
      </w:pPr>
      <w:ins w:id="73" w:author="ASUS" w:date="2021-04-30T17:32:32Z">
        <w:r>
          <w:rPr>
            <w:rFonts w:hint="eastAsia"/>
            <w:lang w:val="en-US" w:eastAsia="zh-CN"/>
          </w:rPr>
          <w:fldChar w:fldCharType="begin"/>
        </w:r>
      </w:ins>
      <w:ins w:id="74" w:author="ASUS" w:date="2021-04-30T17:32:32Z">
        <w:r>
          <w:rPr>
            <w:rFonts w:hint="eastAsia"/>
            <w:lang w:val="en-US" w:eastAsia="zh-CN"/>
          </w:rPr>
          <w:instrText xml:space="preserve"> HYPERLINK \l _Toc31171 </w:instrText>
        </w:r>
      </w:ins>
      <w:ins w:id="75" w:author="ASUS" w:date="2021-04-30T17:32:32Z">
        <w:r>
          <w:rPr>
            <w:rFonts w:hint="eastAsia"/>
            <w:lang w:val="en-US" w:eastAsia="zh-CN"/>
          </w:rPr>
          <w:fldChar w:fldCharType="separate"/>
        </w:r>
      </w:ins>
      <w:ins w:id="76" w:author="ASUS" w:date="2021-04-30T17:32:32Z">
        <w:r>
          <w:rPr>
            <w:rFonts w:hint="eastAsia"/>
            <w:lang w:val="en-US" w:eastAsia="zh-CN"/>
          </w:rPr>
          <w:t>人才</w:t>
        </w:r>
      </w:ins>
      <w:ins w:id="77" w:author="ASUS" w:date="2021-04-30T17:32:32Z">
        <w:r>
          <w:rPr/>
          <w:tab/>
        </w:r>
      </w:ins>
      <w:ins w:id="78" w:author="ASUS" w:date="2021-04-30T17:32:32Z">
        <w:r>
          <w:rPr/>
          <w:fldChar w:fldCharType="begin"/>
        </w:r>
      </w:ins>
      <w:ins w:id="79" w:author="ASUS" w:date="2021-04-30T17:32:32Z">
        <w:r>
          <w:rPr/>
          <w:instrText xml:space="preserve"> PAGEREF _Toc31171 </w:instrText>
        </w:r>
      </w:ins>
      <w:ins w:id="80" w:author="ASUS" w:date="2021-04-30T17:32:32Z">
        <w:r>
          <w:rPr/>
          <w:fldChar w:fldCharType="separate"/>
        </w:r>
      </w:ins>
      <w:ins w:id="81" w:author="ASUS" w:date="2021-04-30T17:32:35Z">
        <w:r>
          <w:rPr/>
          <w:t>11</w:t>
        </w:r>
      </w:ins>
      <w:ins w:id="82" w:author="ASUS" w:date="2021-04-30T17:32:32Z">
        <w:r>
          <w:rPr/>
          <w:fldChar w:fldCharType="end"/>
        </w:r>
      </w:ins>
      <w:ins w:id="83" w:author="ASUS" w:date="2021-04-30T17:32:32Z">
        <w:r>
          <w:rPr>
            <w:rFonts w:hint="eastAsia"/>
            <w:lang w:val="en-US" w:eastAsia="zh-CN"/>
          </w:rPr>
          <w:fldChar w:fldCharType="end"/>
        </w:r>
      </w:ins>
    </w:p>
    <w:p>
      <w:pPr>
        <w:pStyle w:val="11"/>
        <w:tabs>
          <w:tab w:val="right" w:leader="dot" w:pos="8306"/>
        </w:tabs>
        <w:rPr>
          <w:ins w:id="84" w:author="ASUS" w:date="2021-04-30T17:32:32Z"/>
        </w:rPr>
      </w:pPr>
      <w:ins w:id="85" w:author="ASUS" w:date="2021-04-30T17:32:32Z">
        <w:r>
          <w:rPr>
            <w:rFonts w:hint="eastAsia"/>
            <w:lang w:val="en-US" w:eastAsia="zh-CN"/>
          </w:rPr>
          <w:fldChar w:fldCharType="begin"/>
        </w:r>
      </w:ins>
      <w:ins w:id="86" w:author="ASUS" w:date="2021-04-30T17:32:32Z">
        <w:r>
          <w:rPr>
            <w:rFonts w:hint="eastAsia"/>
            <w:lang w:val="en-US" w:eastAsia="zh-CN"/>
          </w:rPr>
          <w:instrText xml:space="preserve"> HYPERLINK \l _Toc28998 </w:instrText>
        </w:r>
      </w:ins>
      <w:ins w:id="87" w:author="ASUS" w:date="2021-04-30T17:32:32Z">
        <w:r>
          <w:rPr>
            <w:rFonts w:hint="eastAsia"/>
            <w:lang w:val="en-US" w:eastAsia="zh-CN"/>
          </w:rPr>
          <w:fldChar w:fldCharType="separate"/>
        </w:r>
      </w:ins>
      <w:ins w:id="88" w:author="ASUS" w:date="2021-04-30T17:32:32Z">
        <w:r>
          <w:rPr>
            <w:rFonts w:hint="eastAsia"/>
            <w:lang w:val="en-US" w:eastAsia="zh-CN"/>
          </w:rPr>
          <w:t>协作翻译模式</w:t>
        </w:r>
      </w:ins>
      <w:ins w:id="89" w:author="ASUS" w:date="2021-04-30T17:32:32Z">
        <w:r>
          <w:rPr/>
          <w:tab/>
        </w:r>
      </w:ins>
      <w:ins w:id="90" w:author="ASUS" w:date="2021-04-30T17:32:32Z">
        <w:r>
          <w:rPr/>
          <w:fldChar w:fldCharType="begin"/>
        </w:r>
      </w:ins>
      <w:ins w:id="91" w:author="ASUS" w:date="2021-04-30T17:32:32Z">
        <w:r>
          <w:rPr/>
          <w:instrText xml:space="preserve"> PAGEREF _Toc28998 </w:instrText>
        </w:r>
      </w:ins>
      <w:ins w:id="92" w:author="ASUS" w:date="2021-04-30T17:32:32Z">
        <w:r>
          <w:rPr/>
          <w:fldChar w:fldCharType="separate"/>
        </w:r>
      </w:ins>
      <w:ins w:id="93" w:author="ASUS" w:date="2021-04-30T17:32:35Z">
        <w:r>
          <w:rPr/>
          <w:t>15</w:t>
        </w:r>
      </w:ins>
      <w:ins w:id="94" w:author="ASUS" w:date="2021-04-30T17:32:32Z">
        <w:r>
          <w:rPr/>
          <w:fldChar w:fldCharType="end"/>
        </w:r>
      </w:ins>
      <w:ins w:id="95" w:author="ASUS" w:date="2021-04-30T17:32:32Z">
        <w:r>
          <w:rPr>
            <w:rFonts w:hint="eastAsia"/>
            <w:lang w:val="en-US" w:eastAsia="zh-CN"/>
          </w:rPr>
          <w:fldChar w:fldCharType="end"/>
        </w:r>
      </w:ins>
    </w:p>
    <w:p>
      <w:pPr>
        <w:pStyle w:val="11"/>
        <w:tabs>
          <w:tab w:val="right" w:leader="dot" w:pos="8306"/>
        </w:tabs>
        <w:rPr>
          <w:ins w:id="96" w:author="ASUS" w:date="2021-04-30T17:32:32Z"/>
        </w:rPr>
      </w:pPr>
      <w:ins w:id="97" w:author="ASUS" w:date="2021-04-30T17:32:32Z">
        <w:r>
          <w:rPr>
            <w:rFonts w:hint="eastAsia"/>
            <w:lang w:val="en-US" w:eastAsia="zh-CN"/>
          </w:rPr>
          <w:fldChar w:fldCharType="begin"/>
        </w:r>
      </w:ins>
      <w:ins w:id="98" w:author="ASUS" w:date="2021-04-30T17:32:32Z">
        <w:r>
          <w:rPr>
            <w:rFonts w:hint="eastAsia"/>
            <w:lang w:val="en-US" w:eastAsia="zh-CN"/>
          </w:rPr>
          <w:instrText xml:space="preserve"> HYPERLINK \l _Toc24438 </w:instrText>
        </w:r>
      </w:ins>
      <w:ins w:id="99" w:author="ASUS" w:date="2021-04-30T17:32:32Z">
        <w:r>
          <w:rPr>
            <w:rFonts w:hint="eastAsia"/>
            <w:lang w:val="en-US" w:eastAsia="zh-CN"/>
          </w:rPr>
          <w:fldChar w:fldCharType="separate"/>
        </w:r>
      </w:ins>
      <w:ins w:id="100" w:author="ASUS" w:date="2021-04-30T17:32:32Z">
        <w:r>
          <w:rPr>
            <w:rFonts w:hint="eastAsia"/>
            <w:lang w:val="en-US" w:eastAsia="zh-CN"/>
          </w:rPr>
          <w:t>计算机辅助翻译</w:t>
        </w:r>
      </w:ins>
      <w:ins w:id="101" w:author="ASUS" w:date="2021-04-30T17:32:32Z">
        <w:r>
          <w:rPr/>
          <w:tab/>
        </w:r>
      </w:ins>
      <w:ins w:id="102" w:author="ASUS" w:date="2021-04-30T17:32:32Z">
        <w:r>
          <w:rPr/>
          <w:fldChar w:fldCharType="begin"/>
        </w:r>
      </w:ins>
      <w:ins w:id="103" w:author="ASUS" w:date="2021-04-30T17:32:32Z">
        <w:r>
          <w:rPr/>
          <w:instrText xml:space="preserve"> PAGEREF _Toc24438 </w:instrText>
        </w:r>
      </w:ins>
      <w:ins w:id="104" w:author="ASUS" w:date="2021-04-30T17:32:32Z">
        <w:r>
          <w:rPr/>
          <w:fldChar w:fldCharType="separate"/>
        </w:r>
      </w:ins>
      <w:ins w:id="105" w:author="ASUS" w:date="2021-04-30T17:32:35Z">
        <w:r>
          <w:rPr/>
          <w:t>18</w:t>
        </w:r>
      </w:ins>
      <w:ins w:id="106" w:author="ASUS" w:date="2021-04-30T17:32:32Z">
        <w:r>
          <w:rPr/>
          <w:fldChar w:fldCharType="end"/>
        </w:r>
      </w:ins>
      <w:ins w:id="107" w:author="ASUS" w:date="2021-04-30T17:32:32Z">
        <w:r>
          <w:rPr>
            <w:rFonts w:hint="eastAsia"/>
            <w:lang w:val="en-US" w:eastAsia="zh-CN"/>
          </w:rPr>
          <w:fldChar w:fldCharType="end"/>
        </w:r>
      </w:ins>
    </w:p>
    <w:p>
      <w:pPr>
        <w:pStyle w:val="11"/>
        <w:tabs>
          <w:tab w:val="right" w:leader="dot" w:pos="8306"/>
        </w:tabs>
        <w:rPr>
          <w:ins w:id="108" w:author="ASUS" w:date="2021-04-30T17:32:32Z"/>
        </w:rPr>
      </w:pPr>
      <w:ins w:id="109" w:author="ASUS" w:date="2021-04-30T17:32:32Z">
        <w:r>
          <w:rPr>
            <w:rFonts w:hint="eastAsia"/>
            <w:lang w:val="en-US" w:eastAsia="zh-CN"/>
          </w:rPr>
          <w:fldChar w:fldCharType="begin"/>
        </w:r>
      </w:ins>
      <w:ins w:id="110" w:author="ASUS" w:date="2021-04-30T17:32:32Z">
        <w:r>
          <w:rPr>
            <w:rFonts w:hint="eastAsia"/>
            <w:lang w:val="en-US" w:eastAsia="zh-CN"/>
          </w:rPr>
          <w:instrText xml:space="preserve"> HYPERLINK \l _Toc303 </w:instrText>
        </w:r>
      </w:ins>
      <w:ins w:id="111" w:author="ASUS" w:date="2021-04-30T17:32:32Z">
        <w:r>
          <w:rPr>
            <w:rFonts w:hint="eastAsia"/>
            <w:lang w:val="en-US" w:eastAsia="zh-CN"/>
          </w:rPr>
          <w:fldChar w:fldCharType="separate"/>
        </w:r>
      </w:ins>
      <w:ins w:id="112" w:author="ASUS" w:date="2021-04-30T17:32:32Z">
        <w:r>
          <w:rPr>
            <w:rFonts w:hint="eastAsia"/>
            <w:lang w:val="en-US" w:eastAsia="zh-CN"/>
          </w:rPr>
          <w:t>品质控制</w:t>
        </w:r>
      </w:ins>
      <w:ins w:id="113" w:author="ASUS" w:date="2021-04-30T17:32:32Z">
        <w:r>
          <w:rPr/>
          <w:tab/>
        </w:r>
      </w:ins>
      <w:ins w:id="114" w:author="ASUS" w:date="2021-04-30T17:32:32Z">
        <w:r>
          <w:rPr/>
          <w:fldChar w:fldCharType="begin"/>
        </w:r>
      </w:ins>
      <w:ins w:id="115" w:author="ASUS" w:date="2021-04-30T17:32:32Z">
        <w:r>
          <w:rPr/>
          <w:instrText xml:space="preserve"> PAGEREF _Toc303 </w:instrText>
        </w:r>
      </w:ins>
      <w:ins w:id="116" w:author="ASUS" w:date="2021-04-30T17:32:32Z">
        <w:r>
          <w:rPr/>
          <w:fldChar w:fldCharType="separate"/>
        </w:r>
      </w:ins>
      <w:ins w:id="117" w:author="ASUS" w:date="2021-04-30T17:32:35Z">
        <w:r>
          <w:rPr/>
          <w:t>29</w:t>
        </w:r>
      </w:ins>
      <w:ins w:id="118" w:author="ASUS" w:date="2021-04-30T17:32:32Z">
        <w:r>
          <w:rPr/>
          <w:fldChar w:fldCharType="end"/>
        </w:r>
      </w:ins>
      <w:ins w:id="119" w:author="ASUS" w:date="2021-04-30T17:32:32Z">
        <w:r>
          <w:rPr>
            <w:rFonts w:hint="eastAsia"/>
            <w:lang w:val="en-US" w:eastAsia="zh-CN"/>
          </w:rPr>
          <w:fldChar w:fldCharType="end"/>
        </w:r>
      </w:ins>
    </w:p>
    <w:p>
      <w:pPr>
        <w:pStyle w:val="10"/>
        <w:tabs>
          <w:tab w:val="right" w:leader="dot" w:pos="8306"/>
        </w:tabs>
        <w:rPr>
          <w:ins w:id="120" w:author="ASUS" w:date="2021-04-30T17:32:32Z"/>
        </w:rPr>
      </w:pPr>
      <w:ins w:id="121" w:author="ASUS" w:date="2021-04-30T17:32:32Z">
        <w:r>
          <w:rPr>
            <w:rFonts w:hint="eastAsia"/>
            <w:lang w:val="en-US" w:eastAsia="zh-CN"/>
          </w:rPr>
          <w:fldChar w:fldCharType="begin"/>
        </w:r>
      </w:ins>
      <w:ins w:id="122" w:author="ASUS" w:date="2021-04-30T17:32:32Z">
        <w:r>
          <w:rPr>
            <w:rFonts w:hint="eastAsia"/>
            <w:lang w:val="en-US" w:eastAsia="zh-CN"/>
          </w:rPr>
          <w:instrText xml:space="preserve"> HYPERLINK \l _Toc22490 </w:instrText>
        </w:r>
      </w:ins>
      <w:ins w:id="123" w:author="ASUS" w:date="2021-04-30T17:32:32Z">
        <w:r>
          <w:rPr>
            <w:rFonts w:hint="eastAsia"/>
            <w:lang w:val="en-US" w:eastAsia="zh-CN"/>
          </w:rPr>
          <w:fldChar w:fldCharType="separate"/>
        </w:r>
      </w:ins>
      <w:ins w:id="124" w:author="ASUS" w:date="2021-04-30T17:32:32Z">
        <w:r>
          <w:rPr>
            <w:rFonts w:hint="eastAsia"/>
            <w:lang w:val="en-US" w:eastAsia="zh-CN"/>
          </w:rPr>
          <w:t>阶段性实施与成果发布</w:t>
        </w:r>
      </w:ins>
      <w:ins w:id="125" w:author="ASUS" w:date="2021-04-30T17:32:32Z">
        <w:r>
          <w:rPr/>
          <w:tab/>
        </w:r>
      </w:ins>
      <w:ins w:id="126" w:author="ASUS" w:date="2021-04-30T17:32:32Z">
        <w:r>
          <w:rPr/>
          <w:fldChar w:fldCharType="begin"/>
        </w:r>
      </w:ins>
      <w:ins w:id="127" w:author="ASUS" w:date="2021-04-30T17:32:32Z">
        <w:r>
          <w:rPr/>
          <w:instrText xml:space="preserve"> PAGEREF _Toc22490 </w:instrText>
        </w:r>
      </w:ins>
      <w:ins w:id="128" w:author="ASUS" w:date="2021-04-30T17:32:32Z">
        <w:r>
          <w:rPr/>
          <w:fldChar w:fldCharType="separate"/>
        </w:r>
      </w:ins>
      <w:ins w:id="129" w:author="ASUS" w:date="2021-04-30T17:32:35Z">
        <w:r>
          <w:rPr/>
          <w:t>32</w:t>
        </w:r>
      </w:ins>
      <w:ins w:id="130" w:author="ASUS" w:date="2021-04-30T17:32:32Z">
        <w:r>
          <w:rPr/>
          <w:fldChar w:fldCharType="end"/>
        </w:r>
      </w:ins>
      <w:ins w:id="131" w:author="ASUS" w:date="2021-04-30T17:32:32Z">
        <w:r>
          <w:rPr>
            <w:rFonts w:hint="eastAsia"/>
            <w:lang w:val="en-US" w:eastAsia="zh-CN"/>
          </w:rPr>
          <w:fldChar w:fldCharType="end"/>
        </w:r>
      </w:ins>
    </w:p>
    <w:p>
      <w:pPr>
        <w:pStyle w:val="11"/>
        <w:tabs>
          <w:tab w:val="right" w:leader="dot" w:pos="8306"/>
        </w:tabs>
        <w:rPr>
          <w:ins w:id="132" w:author="ASUS" w:date="2021-04-30T17:32:32Z"/>
        </w:rPr>
      </w:pPr>
      <w:ins w:id="133" w:author="ASUS" w:date="2021-04-30T17:32:32Z">
        <w:r>
          <w:rPr>
            <w:rFonts w:hint="eastAsia"/>
            <w:lang w:val="en-US" w:eastAsia="zh-CN"/>
          </w:rPr>
          <w:fldChar w:fldCharType="begin"/>
        </w:r>
      </w:ins>
      <w:ins w:id="134" w:author="ASUS" w:date="2021-04-30T17:32:32Z">
        <w:r>
          <w:rPr>
            <w:rFonts w:hint="eastAsia"/>
            <w:lang w:val="en-US" w:eastAsia="zh-CN"/>
          </w:rPr>
          <w:instrText xml:space="preserve"> HYPERLINK \l _Toc24132 </w:instrText>
        </w:r>
      </w:ins>
      <w:ins w:id="135" w:author="ASUS" w:date="2021-04-30T17:32:32Z">
        <w:r>
          <w:rPr>
            <w:rFonts w:hint="eastAsia"/>
            <w:lang w:val="en-US" w:eastAsia="zh-CN"/>
          </w:rPr>
          <w:fldChar w:fldCharType="separate"/>
        </w:r>
      </w:ins>
      <w:ins w:id="136" w:author="ASUS" w:date="2021-04-30T17:32:32Z">
        <w:r>
          <w:rPr>
            <w:rFonts w:hint="eastAsia"/>
            <w:lang w:val="en-US" w:eastAsia="zh-CN"/>
          </w:rPr>
          <w:t>项目类型</w:t>
        </w:r>
      </w:ins>
      <w:ins w:id="137" w:author="ASUS" w:date="2021-04-30T17:32:32Z">
        <w:r>
          <w:rPr/>
          <w:tab/>
        </w:r>
      </w:ins>
      <w:ins w:id="138" w:author="ASUS" w:date="2021-04-30T17:32:32Z">
        <w:r>
          <w:rPr/>
          <w:fldChar w:fldCharType="begin"/>
        </w:r>
      </w:ins>
      <w:ins w:id="139" w:author="ASUS" w:date="2021-04-30T17:32:32Z">
        <w:r>
          <w:rPr/>
          <w:instrText xml:space="preserve"> PAGEREF _Toc24132 </w:instrText>
        </w:r>
      </w:ins>
      <w:ins w:id="140" w:author="ASUS" w:date="2021-04-30T17:32:32Z">
        <w:r>
          <w:rPr/>
          <w:fldChar w:fldCharType="separate"/>
        </w:r>
      </w:ins>
      <w:ins w:id="141" w:author="ASUS" w:date="2021-04-30T17:32:35Z">
        <w:r>
          <w:rPr/>
          <w:t>32</w:t>
        </w:r>
      </w:ins>
      <w:ins w:id="142" w:author="ASUS" w:date="2021-04-30T17:32:32Z">
        <w:r>
          <w:rPr/>
          <w:fldChar w:fldCharType="end"/>
        </w:r>
      </w:ins>
      <w:ins w:id="143" w:author="ASUS" w:date="2021-04-30T17:32:32Z">
        <w:r>
          <w:rPr>
            <w:rFonts w:hint="eastAsia"/>
            <w:lang w:val="en-US" w:eastAsia="zh-CN"/>
          </w:rPr>
          <w:fldChar w:fldCharType="end"/>
        </w:r>
      </w:ins>
    </w:p>
    <w:p>
      <w:pPr>
        <w:pStyle w:val="11"/>
        <w:tabs>
          <w:tab w:val="right" w:leader="dot" w:pos="8306"/>
        </w:tabs>
        <w:rPr>
          <w:ins w:id="144" w:author="ASUS" w:date="2021-04-30T17:32:32Z"/>
        </w:rPr>
      </w:pPr>
      <w:ins w:id="145" w:author="ASUS" w:date="2021-04-30T17:32:32Z">
        <w:r>
          <w:rPr>
            <w:rFonts w:hint="eastAsia"/>
            <w:lang w:val="en-US" w:eastAsia="zh-CN"/>
          </w:rPr>
          <w:fldChar w:fldCharType="begin"/>
        </w:r>
      </w:ins>
      <w:ins w:id="146" w:author="ASUS" w:date="2021-04-30T17:32:32Z">
        <w:r>
          <w:rPr>
            <w:rFonts w:hint="eastAsia"/>
            <w:lang w:val="en-US" w:eastAsia="zh-CN"/>
          </w:rPr>
          <w:instrText xml:space="preserve"> HYPERLINK \l _Toc12786 </w:instrText>
        </w:r>
      </w:ins>
      <w:ins w:id="147" w:author="ASUS" w:date="2021-04-30T17:32:32Z">
        <w:r>
          <w:rPr>
            <w:rFonts w:hint="eastAsia"/>
            <w:lang w:val="en-US" w:eastAsia="zh-CN"/>
          </w:rPr>
          <w:fldChar w:fldCharType="separate"/>
        </w:r>
      </w:ins>
      <w:ins w:id="148" w:author="ASUS" w:date="2021-04-30T17:32:32Z">
        <w:r>
          <w:rPr>
            <w:rFonts w:hint="eastAsia"/>
            <w:lang w:val="en-US" w:eastAsia="zh-CN"/>
          </w:rPr>
          <w:t>阶段</w:t>
        </w:r>
      </w:ins>
      <w:ins w:id="149" w:author="ASUS" w:date="2021-04-30T17:32:32Z">
        <w:r>
          <w:rPr/>
          <w:tab/>
        </w:r>
      </w:ins>
      <w:ins w:id="150" w:author="ASUS" w:date="2021-04-30T17:32:32Z">
        <w:r>
          <w:rPr/>
          <w:fldChar w:fldCharType="begin"/>
        </w:r>
      </w:ins>
      <w:ins w:id="151" w:author="ASUS" w:date="2021-04-30T17:32:32Z">
        <w:r>
          <w:rPr/>
          <w:instrText xml:space="preserve"> PAGEREF _Toc12786 </w:instrText>
        </w:r>
      </w:ins>
      <w:ins w:id="152" w:author="ASUS" w:date="2021-04-30T17:32:32Z">
        <w:r>
          <w:rPr/>
          <w:fldChar w:fldCharType="separate"/>
        </w:r>
      </w:ins>
      <w:ins w:id="153" w:author="ASUS" w:date="2021-04-30T17:32:35Z">
        <w:r>
          <w:rPr/>
          <w:t>32</w:t>
        </w:r>
      </w:ins>
      <w:ins w:id="154" w:author="ASUS" w:date="2021-04-30T17:32:32Z">
        <w:r>
          <w:rPr/>
          <w:fldChar w:fldCharType="end"/>
        </w:r>
      </w:ins>
      <w:ins w:id="155" w:author="ASUS" w:date="2021-04-30T17:32:32Z">
        <w:r>
          <w:rPr>
            <w:rFonts w:hint="eastAsia"/>
            <w:lang w:val="en-US" w:eastAsia="zh-CN"/>
          </w:rPr>
          <w:fldChar w:fldCharType="end"/>
        </w:r>
      </w:ins>
    </w:p>
    <w:p>
      <w:pPr>
        <w:pStyle w:val="11"/>
        <w:tabs>
          <w:tab w:val="right" w:leader="dot" w:pos="8306"/>
        </w:tabs>
        <w:rPr>
          <w:ins w:id="156" w:author="ASUS" w:date="2021-04-30T17:32:32Z"/>
        </w:rPr>
      </w:pPr>
      <w:ins w:id="157" w:author="ASUS" w:date="2021-04-30T17:32:32Z">
        <w:r>
          <w:rPr>
            <w:rFonts w:hint="eastAsia"/>
            <w:lang w:val="en-US" w:eastAsia="zh-CN"/>
          </w:rPr>
          <w:fldChar w:fldCharType="begin"/>
        </w:r>
      </w:ins>
      <w:ins w:id="158" w:author="ASUS" w:date="2021-04-30T17:32:32Z">
        <w:r>
          <w:rPr>
            <w:rFonts w:hint="eastAsia"/>
            <w:lang w:val="en-US" w:eastAsia="zh-CN"/>
          </w:rPr>
          <w:instrText xml:space="preserve"> HYPERLINK \l _Toc12179 </w:instrText>
        </w:r>
      </w:ins>
      <w:ins w:id="159" w:author="ASUS" w:date="2021-04-30T17:32:32Z">
        <w:r>
          <w:rPr>
            <w:rFonts w:hint="eastAsia"/>
            <w:lang w:val="en-US" w:eastAsia="zh-CN"/>
          </w:rPr>
          <w:fldChar w:fldCharType="separate"/>
        </w:r>
      </w:ins>
      <w:ins w:id="160" w:author="ASUS" w:date="2021-04-30T17:32:32Z">
        <w:r>
          <w:rPr>
            <w:rFonts w:hint="eastAsia"/>
            <w:lang w:val="en-US" w:eastAsia="zh-CN"/>
          </w:rPr>
          <w:t>项目成果</w:t>
        </w:r>
      </w:ins>
      <w:ins w:id="161" w:author="ASUS" w:date="2021-04-30T17:32:32Z">
        <w:r>
          <w:rPr/>
          <w:tab/>
        </w:r>
      </w:ins>
      <w:ins w:id="162" w:author="ASUS" w:date="2021-04-30T17:32:32Z">
        <w:r>
          <w:rPr/>
          <w:fldChar w:fldCharType="begin"/>
        </w:r>
      </w:ins>
      <w:ins w:id="163" w:author="ASUS" w:date="2021-04-30T17:32:32Z">
        <w:r>
          <w:rPr/>
          <w:instrText xml:space="preserve"> PAGEREF _Toc12179 </w:instrText>
        </w:r>
      </w:ins>
      <w:ins w:id="164" w:author="ASUS" w:date="2021-04-30T17:32:32Z">
        <w:r>
          <w:rPr/>
          <w:fldChar w:fldCharType="separate"/>
        </w:r>
      </w:ins>
      <w:ins w:id="165" w:author="ASUS" w:date="2021-04-30T17:32:35Z">
        <w:r>
          <w:rPr/>
          <w:t>35</w:t>
        </w:r>
      </w:ins>
      <w:ins w:id="166" w:author="ASUS" w:date="2021-04-30T17:32:32Z">
        <w:r>
          <w:rPr/>
          <w:fldChar w:fldCharType="end"/>
        </w:r>
      </w:ins>
      <w:ins w:id="167" w:author="ASUS" w:date="2021-04-30T17:32:32Z">
        <w:r>
          <w:rPr>
            <w:rFonts w:hint="eastAsia"/>
            <w:lang w:val="en-US" w:eastAsia="zh-CN"/>
          </w:rPr>
          <w:fldChar w:fldCharType="end"/>
        </w:r>
      </w:ins>
    </w:p>
    <w:p>
      <w:pPr>
        <w:pStyle w:val="11"/>
        <w:tabs>
          <w:tab w:val="right" w:leader="dot" w:pos="8306"/>
        </w:tabs>
        <w:rPr>
          <w:ins w:id="168" w:author="ASUS" w:date="2021-04-30T17:32:32Z"/>
        </w:rPr>
      </w:pPr>
      <w:ins w:id="169" w:author="ASUS" w:date="2021-04-30T17:32:32Z">
        <w:r>
          <w:rPr>
            <w:rFonts w:hint="eastAsia"/>
            <w:lang w:val="en-US" w:eastAsia="zh-CN"/>
          </w:rPr>
          <w:fldChar w:fldCharType="begin"/>
        </w:r>
      </w:ins>
      <w:ins w:id="170" w:author="ASUS" w:date="2021-04-30T17:32:32Z">
        <w:r>
          <w:rPr>
            <w:rFonts w:hint="eastAsia"/>
            <w:lang w:val="en-US" w:eastAsia="zh-CN"/>
          </w:rPr>
          <w:instrText xml:space="preserve"> HYPERLINK \l _Toc1123 </w:instrText>
        </w:r>
      </w:ins>
      <w:ins w:id="171" w:author="ASUS" w:date="2021-04-30T17:32:32Z">
        <w:r>
          <w:rPr>
            <w:rFonts w:hint="eastAsia"/>
            <w:lang w:val="en-US" w:eastAsia="zh-CN"/>
          </w:rPr>
          <w:fldChar w:fldCharType="separate"/>
        </w:r>
      </w:ins>
      <w:ins w:id="172" w:author="ASUS" w:date="2021-04-30T17:32:32Z">
        <w:r>
          <w:rPr>
            <w:rFonts w:hint="eastAsia"/>
            <w:lang w:val="en-US" w:eastAsia="zh-CN"/>
          </w:rPr>
          <w:t>成果发布</w:t>
        </w:r>
      </w:ins>
      <w:ins w:id="173" w:author="ASUS" w:date="2021-04-30T17:32:32Z">
        <w:r>
          <w:rPr/>
          <w:tab/>
        </w:r>
      </w:ins>
      <w:ins w:id="174" w:author="ASUS" w:date="2021-04-30T17:32:32Z">
        <w:r>
          <w:rPr/>
          <w:fldChar w:fldCharType="begin"/>
        </w:r>
      </w:ins>
      <w:ins w:id="175" w:author="ASUS" w:date="2021-04-30T17:32:32Z">
        <w:r>
          <w:rPr/>
          <w:instrText xml:space="preserve"> PAGEREF _Toc1123 </w:instrText>
        </w:r>
      </w:ins>
      <w:ins w:id="176" w:author="ASUS" w:date="2021-04-30T17:32:32Z">
        <w:r>
          <w:rPr/>
          <w:fldChar w:fldCharType="separate"/>
        </w:r>
      </w:ins>
      <w:ins w:id="177" w:author="ASUS" w:date="2021-04-30T17:32:35Z">
        <w:r>
          <w:rPr/>
          <w:t>38</w:t>
        </w:r>
      </w:ins>
      <w:ins w:id="178" w:author="ASUS" w:date="2021-04-30T17:32:32Z">
        <w:r>
          <w:rPr/>
          <w:fldChar w:fldCharType="end"/>
        </w:r>
      </w:ins>
      <w:ins w:id="179" w:author="ASUS" w:date="2021-04-30T17:32:32Z">
        <w:r>
          <w:rPr>
            <w:rFonts w:hint="eastAsia"/>
            <w:lang w:val="en-US" w:eastAsia="zh-CN"/>
          </w:rPr>
          <w:fldChar w:fldCharType="end"/>
        </w:r>
      </w:ins>
    </w:p>
    <w:p>
      <w:pPr>
        <w:pStyle w:val="10"/>
        <w:tabs>
          <w:tab w:val="right" w:leader="dot" w:pos="8306"/>
        </w:tabs>
        <w:rPr>
          <w:ins w:id="180" w:author="ASUS" w:date="2021-04-30T17:32:32Z"/>
        </w:rPr>
      </w:pPr>
      <w:ins w:id="181" w:author="ASUS" w:date="2021-04-30T17:32:32Z">
        <w:r>
          <w:rPr>
            <w:rFonts w:hint="eastAsia"/>
            <w:lang w:val="en-US" w:eastAsia="zh-CN"/>
          </w:rPr>
          <w:fldChar w:fldCharType="begin"/>
        </w:r>
      </w:ins>
      <w:ins w:id="182" w:author="ASUS" w:date="2021-04-30T17:32:32Z">
        <w:r>
          <w:rPr>
            <w:rFonts w:hint="eastAsia"/>
            <w:lang w:val="en-US" w:eastAsia="zh-CN"/>
          </w:rPr>
          <w:instrText xml:space="preserve"> HYPERLINK \l _Toc13774 </w:instrText>
        </w:r>
      </w:ins>
      <w:ins w:id="183" w:author="ASUS" w:date="2021-04-30T17:32:32Z">
        <w:r>
          <w:rPr>
            <w:rFonts w:hint="eastAsia"/>
            <w:lang w:val="en-US" w:eastAsia="zh-CN"/>
          </w:rPr>
          <w:fldChar w:fldCharType="separate"/>
        </w:r>
      </w:ins>
      <w:ins w:id="184" w:author="ASUS" w:date="2021-04-30T17:32:32Z">
        <w:r>
          <w:rPr>
            <w:rFonts w:hint="eastAsia"/>
            <w:lang w:val="en-US" w:eastAsia="zh-CN"/>
          </w:rPr>
          <w:t>项目预算</w:t>
        </w:r>
      </w:ins>
      <w:ins w:id="185" w:author="ASUS" w:date="2021-04-30T17:32:32Z">
        <w:r>
          <w:rPr/>
          <w:tab/>
        </w:r>
      </w:ins>
      <w:ins w:id="186" w:author="ASUS" w:date="2021-04-30T17:32:32Z">
        <w:r>
          <w:rPr/>
          <w:fldChar w:fldCharType="begin"/>
        </w:r>
      </w:ins>
      <w:ins w:id="187" w:author="ASUS" w:date="2021-04-30T17:32:32Z">
        <w:r>
          <w:rPr/>
          <w:instrText xml:space="preserve"> PAGEREF _Toc13774 </w:instrText>
        </w:r>
      </w:ins>
      <w:ins w:id="188" w:author="ASUS" w:date="2021-04-30T17:32:32Z">
        <w:r>
          <w:rPr/>
          <w:fldChar w:fldCharType="separate"/>
        </w:r>
      </w:ins>
      <w:ins w:id="189" w:author="ASUS" w:date="2021-04-30T17:32:35Z">
        <w:r>
          <w:rPr/>
          <w:t>39</w:t>
        </w:r>
      </w:ins>
      <w:ins w:id="190" w:author="ASUS" w:date="2021-04-30T17:32:32Z">
        <w:r>
          <w:rPr/>
          <w:fldChar w:fldCharType="end"/>
        </w:r>
      </w:ins>
      <w:ins w:id="191" w:author="ASUS" w:date="2021-04-30T17:32:32Z">
        <w:r>
          <w:rPr>
            <w:rFonts w:hint="eastAsia"/>
            <w:lang w:val="en-US" w:eastAsia="zh-CN"/>
          </w:rPr>
          <w:fldChar w:fldCharType="end"/>
        </w:r>
      </w:ins>
    </w:p>
    <w:p>
      <w:pPr>
        <w:pStyle w:val="11"/>
        <w:tabs>
          <w:tab w:val="right" w:leader="dot" w:pos="8306"/>
        </w:tabs>
        <w:rPr>
          <w:ins w:id="192" w:author="ASUS" w:date="2021-04-30T17:32:32Z"/>
        </w:rPr>
      </w:pPr>
      <w:ins w:id="193" w:author="ASUS" w:date="2021-04-30T17:32:32Z">
        <w:r>
          <w:rPr>
            <w:rFonts w:hint="eastAsia"/>
            <w:lang w:val="en-US" w:eastAsia="zh-CN"/>
          </w:rPr>
          <w:fldChar w:fldCharType="begin"/>
        </w:r>
      </w:ins>
      <w:ins w:id="194" w:author="ASUS" w:date="2021-04-30T17:32:32Z">
        <w:r>
          <w:rPr>
            <w:rFonts w:hint="eastAsia"/>
            <w:lang w:val="en-US" w:eastAsia="zh-CN"/>
          </w:rPr>
          <w:instrText xml:space="preserve"> HYPERLINK \l _Toc1835 </w:instrText>
        </w:r>
      </w:ins>
      <w:ins w:id="195" w:author="ASUS" w:date="2021-04-30T17:32:32Z">
        <w:r>
          <w:rPr>
            <w:rFonts w:hint="eastAsia"/>
            <w:lang w:val="en-US" w:eastAsia="zh-CN"/>
          </w:rPr>
          <w:fldChar w:fldCharType="separate"/>
        </w:r>
      </w:ins>
      <w:ins w:id="196" w:author="ASUS" w:date="2021-04-30T17:32:32Z">
        <w:r>
          <w:rPr>
            <w:rFonts w:hint="eastAsia"/>
          </w:rPr>
          <w:t>三藏内容技术分析</w:t>
        </w:r>
      </w:ins>
      <w:ins w:id="197" w:author="ASUS" w:date="2021-04-30T17:32:32Z">
        <w:r>
          <w:rPr/>
          <w:tab/>
        </w:r>
      </w:ins>
      <w:ins w:id="198" w:author="ASUS" w:date="2021-04-30T17:32:32Z">
        <w:r>
          <w:rPr/>
          <w:fldChar w:fldCharType="begin"/>
        </w:r>
      </w:ins>
      <w:ins w:id="199" w:author="ASUS" w:date="2021-04-30T17:32:32Z">
        <w:r>
          <w:rPr/>
          <w:instrText xml:space="preserve"> PAGEREF _Toc1835 </w:instrText>
        </w:r>
      </w:ins>
      <w:ins w:id="200" w:author="ASUS" w:date="2021-04-30T17:32:32Z">
        <w:r>
          <w:rPr/>
          <w:fldChar w:fldCharType="separate"/>
        </w:r>
      </w:ins>
      <w:ins w:id="201" w:author="ASUS" w:date="2021-04-30T17:32:35Z">
        <w:r>
          <w:rPr/>
          <w:t>39</w:t>
        </w:r>
      </w:ins>
      <w:ins w:id="202" w:author="ASUS" w:date="2021-04-30T17:32:32Z">
        <w:r>
          <w:rPr/>
          <w:fldChar w:fldCharType="end"/>
        </w:r>
      </w:ins>
      <w:ins w:id="203" w:author="ASUS" w:date="2021-04-30T17:32:32Z">
        <w:r>
          <w:rPr>
            <w:rFonts w:hint="eastAsia"/>
            <w:lang w:val="en-US" w:eastAsia="zh-CN"/>
          </w:rPr>
          <w:fldChar w:fldCharType="end"/>
        </w:r>
      </w:ins>
    </w:p>
    <w:p>
      <w:pPr>
        <w:pStyle w:val="11"/>
        <w:tabs>
          <w:tab w:val="right" w:leader="dot" w:pos="8306"/>
        </w:tabs>
        <w:rPr>
          <w:ins w:id="204" w:author="ASUS" w:date="2021-04-30T17:32:32Z"/>
        </w:rPr>
      </w:pPr>
      <w:ins w:id="205" w:author="ASUS" w:date="2021-04-30T17:32:32Z">
        <w:r>
          <w:rPr>
            <w:rFonts w:hint="eastAsia"/>
            <w:lang w:val="en-US" w:eastAsia="zh-CN"/>
          </w:rPr>
          <w:fldChar w:fldCharType="begin"/>
        </w:r>
      </w:ins>
      <w:ins w:id="206" w:author="ASUS" w:date="2021-04-30T17:32:32Z">
        <w:r>
          <w:rPr>
            <w:rFonts w:hint="eastAsia"/>
            <w:lang w:val="en-US" w:eastAsia="zh-CN"/>
          </w:rPr>
          <w:instrText xml:space="preserve"> HYPERLINK \l _Toc17067 </w:instrText>
        </w:r>
      </w:ins>
      <w:ins w:id="207" w:author="ASUS" w:date="2021-04-30T17:32:32Z">
        <w:r>
          <w:rPr>
            <w:rFonts w:hint="eastAsia"/>
            <w:lang w:val="en-US" w:eastAsia="zh-CN"/>
          </w:rPr>
          <w:fldChar w:fldCharType="separate"/>
        </w:r>
      </w:ins>
      <w:ins w:id="208" w:author="ASUS" w:date="2021-04-30T17:32:32Z">
        <w:r>
          <w:rPr>
            <w:rFonts w:hint="eastAsia"/>
            <w:lang w:val="en-US" w:eastAsia="zh-CN"/>
          </w:rPr>
          <w:t>测算的基础数据</w:t>
        </w:r>
      </w:ins>
      <w:ins w:id="209" w:author="ASUS" w:date="2021-04-30T17:32:32Z">
        <w:r>
          <w:rPr/>
          <w:tab/>
        </w:r>
      </w:ins>
      <w:ins w:id="210" w:author="ASUS" w:date="2021-04-30T17:32:32Z">
        <w:r>
          <w:rPr/>
          <w:fldChar w:fldCharType="begin"/>
        </w:r>
      </w:ins>
      <w:ins w:id="211" w:author="ASUS" w:date="2021-04-30T17:32:32Z">
        <w:r>
          <w:rPr/>
          <w:instrText xml:space="preserve"> PAGEREF _Toc17067 </w:instrText>
        </w:r>
      </w:ins>
      <w:ins w:id="212" w:author="ASUS" w:date="2021-04-30T17:32:32Z">
        <w:r>
          <w:rPr/>
          <w:fldChar w:fldCharType="separate"/>
        </w:r>
      </w:ins>
      <w:ins w:id="213" w:author="ASUS" w:date="2021-04-30T17:32:36Z">
        <w:r>
          <w:rPr/>
          <w:t>39</w:t>
        </w:r>
      </w:ins>
      <w:ins w:id="214" w:author="ASUS" w:date="2021-04-30T17:32:32Z">
        <w:r>
          <w:rPr/>
          <w:fldChar w:fldCharType="end"/>
        </w:r>
      </w:ins>
      <w:ins w:id="215" w:author="ASUS" w:date="2021-04-30T17:32:32Z">
        <w:r>
          <w:rPr>
            <w:rFonts w:hint="eastAsia"/>
            <w:lang w:val="en-US" w:eastAsia="zh-CN"/>
          </w:rPr>
          <w:fldChar w:fldCharType="end"/>
        </w:r>
      </w:ins>
    </w:p>
    <w:p>
      <w:pPr>
        <w:pStyle w:val="11"/>
        <w:tabs>
          <w:tab w:val="right" w:leader="dot" w:pos="8306"/>
        </w:tabs>
        <w:rPr>
          <w:ins w:id="216" w:author="ASUS" w:date="2021-04-30T17:32:32Z"/>
        </w:rPr>
      </w:pPr>
      <w:ins w:id="217" w:author="ASUS" w:date="2021-04-30T17:32:32Z">
        <w:r>
          <w:rPr>
            <w:rFonts w:hint="eastAsia"/>
            <w:lang w:val="en-US" w:eastAsia="zh-CN"/>
          </w:rPr>
          <w:fldChar w:fldCharType="begin"/>
        </w:r>
      </w:ins>
      <w:ins w:id="218" w:author="ASUS" w:date="2021-04-30T17:32:32Z">
        <w:r>
          <w:rPr>
            <w:rFonts w:hint="eastAsia"/>
            <w:lang w:val="en-US" w:eastAsia="zh-CN"/>
          </w:rPr>
          <w:instrText xml:space="preserve"> HYPERLINK \l _Toc8211 </w:instrText>
        </w:r>
      </w:ins>
      <w:ins w:id="219" w:author="ASUS" w:date="2021-04-30T17:32:32Z">
        <w:r>
          <w:rPr>
            <w:rFonts w:hint="eastAsia"/>
            <w:lang w:val="en-US" w:eastAsia="zh-CN"/>
          </w:rPr>
          <w:fldChar w:fldCharType="separate"/>
        </w:r>
      </w:ins>
      <w:ins w:id="220" w:author="ASUS" w:date="2021-04-30T17:32:32Z">
        <w:r>
          <w:rPr>
            <w:rFonts w:hint="eastAsia"/>
          </w:rPr>
          <w:t>工作量统计</w:t>
        </w:r>
      </w:ins>
      <w:ins w:id="221" w:author="ASUS" w:date="2021-04-30T17:32:32Z">
        <w:r>
          <w:rPr/>
          <w:tab/>
        </w:r>
      </w:ins>
      <w:ins w:id="222" w:author="ASUS" w:date="2021-04-30T17:32:32Z">
        <w:r>
          <w:rPr/>
          <w:fldChar w:fldCharType="begin"/>
        </w:r>
      </w:ins>
      <w:ins w:id="223" w:author="ASUS" w:date="2021-04-30T17:32:32Z">
        <w:r>
          <w:rPr/>
          <w:instrText xml:space="preserve"> PAGEREF _Toc8211 </w:instrText>
        </w:r>
      </w:ins>
      <w:ins w:id="224" w:author="ASUS" w:date="2021-04-30T17:32:32Z">
        <w:r>
          <w:rPr/>
          <w:fldChar w:fldCharType="separate"/>
        </w:r>
      </w:ins>
      <w:ins w:id="225" w:author="ASUS" w:date="2021-04-30T17:32:36Z">
        <w:r>
          <w:rPr/>
          <w:t>40</w:t>
        </w:r>
      </w:ins>
      <w:ins w:id="226" w:author="ASUS" w:date="2021-04-30T17:32:32Z">
        <w:r>
          <w:rPr/>
          <w:fldChar w:fldCharType="end"/>
        </w:r>
      </w:ins>
      <w:ins w:id="227" w:author="ASUS" w:date="2021-04-30T17:32:32Z">
        <w:r>
          <w:rPr>
            <w:rFonts w:hint="eastAsia"/>
            <w:lang w:val="en-US" w:eastAsia="zh-CN"/>
          </w:rPr>
          <w:fldChar w:fldCharType="end"/>
        </w:r>
      </w:ins>
    </w:p>
    <w:p>
      <w:pPr>
        <w:pStyle w:val="11"/>
        <w:tabs>
          <w:tab w:val="right" w:leader="dot" w:pos="8306"/>
        </w:tabs>
        <w:rPr>
          <w:ins w:id="228" w:author="ASUS" w:date="2021-04-30T17:32:32Z"/>
        </w:rPr>
      </w:pPr>
      <w:ins w:id="229" w:author="ASUS" w:date="2021-04-30T17:32:32Z">
        <w:r>
          <w:rPr>
            <w:rFonts w:hint="eastAsia"/>
            <w:lang w:val="en-US" w:eastAsia="zh-CN"/>
          </w:rPr>
          <w:fldChar w:fldCharType="begin"/>
        </w:r>
      </w:ins>
      <w:ins w:id="230" w:author="ASUS" w:date="2021-04-30T17:32:32Z">
        <w:r>
          <w:rPr>
            <w:rFonts w:hint="eastAsia"/>
            <w:lang w:val="en-US" w:eastAsia="zh-CN"/>
          </w:rPr>
          <w:instrText xml:space="preserve"> HYPERLINK \l _Toc15378 </w:instrText>
        </w:r>
      </w:ins>
      <w:ins w:id="231" w:author="ASUS" w:date="2021-04-30T17:32:32Z">
        <w:r>
          <w:rPr>
            <w:rFonts w:hint="eastAsia"/>
            <w:lang w:val="en-US" w:eastAsia="zh-CN"/>
          </w:rPr>
          <w:fldChar w:fldCharType="separate"/>
        </w:r>
      </w:ins>
      <w:ins w:id="232" w:author="ASUS" w:date="2021-04-30T17:32:32Z">
        <w:r>
          <w:rPr>
            <w:rFonts w:hint="eastAsia"/>
          </w:rPr>
          <w:t>工时与工期计算</w:t>
        </w:r>
      </w:ins>
      <w:ins w:id="233" w:author="ASUS" w:date="2021-04-30T17:32:32Z">
        <w:r>
          <w:rPr/>
          <w:tab/>
        </w:r>
      </w:ins>
      <w:ins w:id="234" w:author="ASUS" w:date="2021-04-30T17:32:32Z">
        <w:r>
          <w:rPr/>
          <w:fldChar w:fldCharType="begin"/>
        </w:r>
      </w:ins>
      <w:ins w:id="235" w:author="ASUS" w:date="2021-04-30T17:32:32Z">
        <w:r>
          <w:rPr/>
          <w:instrText xml:space="preserve"> PAGEREF _Toc15378 </w:instrText>
        </w:r>
      </w:ins>
      <w:ins w:id="236" w:author="ASUS" w:date="2021-04-30T17:32:32Z">
        <w:r>
          <w:rPr/>
          <w:fldChar w:fldCharType="separate"/>
        </w:r>
      </w:ins>
      <w:ins w:id="237" w:author="ASUS" w:date="2021-04-30T17:32:36Z">
        <w:r>
          <w:rPr/>
          <w:t>41</w:t>
        </w:r>
      </w:ins>
      <w:ins w:id="238" w:author="ASUS" w:date="2021-04-30T17:32:32Z">
        <w:r>
          <w:rPr/>
          <w:fldChar w:fldCharType="end"/>
        </w:r>
      </w:ins>
      <w:ins w:id="239" w:author="ASUS" w:date="2021-04-30T17:32:32Z">
        <w:r>
          <w:rPr>
            <w:rFonts w:hint="eastAsia"/>
            <w:lang w:val="en-US" w:eastAsia="zh-CN"/>
          </w:rPr>
          <w:fldChar w:fldCharType="end"/>
        </w:r>
      </w:ins>
    </w:p>
    <w:p>
      <w:pPr>
        <w:pStyle w:val="11"/>
        <w:tabs>
          <w:tab w:val="right" w:leader="dot" w:pos="8306"/>
        </w:tabs>
        <w:rPr>
          <w:ins w:id="240" w:author="ASUS" w:date="2021-04-30T17:32:32Z"/>
        </w:rPr>
      </w:pPr>
      <w:ins w:id="241" w:author="ASUS" w:date="2021-04-30T17:32:32Z">
        <w:r>
          <w:rPr>
            <w:rFonts w:hint="eastAsia"/>
            <w:lang w:val="en-US" w:eastAsia="zh-CN"/>
          </w:rPr>
          <w:fldChar w:fldCharType="begin"/>
        </w:r>
      </w:ins>
      <w:ins w:id="242" w:author="ASUS" w:date="2021-04-30T17:32:32Z">
        <w:r>
          <w:rPr>
            <w:rFonts w:hint="eastAsia"/>
            <w:lang w:val="en-US" w:eastAsia="zh-CN"/>
          </w:rPr>
          <w:instrText xml:space="preserve"> HYPERLINK \l _Toc24480 </w:instrText>
        </w:r>
      </w:ins>
      <w:ins w:id="243" w:author="ASUS" w:date="2021-04-30T17:32:32Z">
        <w:r>
          <w:rPr>
            <w:rFonts w:hint="eastAsia"/>
            <w:lang w:val="en-US" w:eastAsia="zh-CN"/>
          </w:rPr>
          <w:fldChar w:fldCharType="separate"/>
        </w:r>
      </w:ins>
      <w:ins w:id="244" w:author="ASUS" w:date="2021-04-30T17:32:32Z">
        <w:r>
          <w:rPr>
            <w:rFonts w:hint="eastAsia"/>
          </w:rPr>
          <w:t>估算结果</w:t>
        </w:r>
      </w:ins>
      <w:ins w:id="245" w:author="ASUS" w:date="2021-04-30T17:32:32Z">
        <w:r>
          <w:rPr/>
          <w:tab/>
        </w:r>
      </w:ins>
      <w:ins w:id="246" w:author="ASUS" w:date="2021-04-30T17:32:32Z">
        <w:r>
          <w:rPr/>
          <w:fldChar w:fldCharType="begin"/>
        </w:r>
      </w:ins>
      <w:ins w:id="247" w:author="ASUS" w:date="2021-04-30T17:32:32Z">
        <w:r>
          <w:rPr/>
          <w:instrText xml:space="preserve"> PAGEREF _Toc24480 </w:instrText>
        </w:r>
      </w:ins>
      <w:ins w:id="248" w:author="ASUS" w:date="2021-04-30T17:32:32Z">
        <w:r>
          <w:rPr/>
          <w:fldChar w:fldCharType="separate"/>
        </w:r>
      </w:ins>
      <w:ins w:id="249" w:author="ASUS" w:date="2021-04-30T17:32:36Z">
        <w:r>
          <w:rPr/>
          <w:t>41</w:t>
        </w:r>
      </w:ins>
      <w:ins w:id="250" w:author="ASUS" w:date="2021-04-30T17:32:32Z">
        <w:r>
          <w:rPr/>
          <w:fldChar w:fldCharType="end"/>
        </w:r>
      </w:ins>
      <w:ins w:id="251" w:author="ASUS" w:date="2021-04-30T17:32:32Z">
        <w:r>
          <w:rPr>
            <w:rFonts w:hint="eastAsia"/>
            <w:lang w:val="en-US" w:eastAsia="zh-CN"/>
          </w:rPr>
          <w:fldChar w:fldCharType="end"/>
        </w:r>
      </w:ins>
    </w:p>
    <w:p>
      <w:pPr>
        <w:pStyle w:val="11"/>
        <w:tabs>
          <w:tab w:val="right" w:leader="dot" w:pos="8306"/>
        </w:tabs>
        <w:rPr>
          <w:ins w:id="252" w:author="ASUS" w:date="2021-04-30T17:32:32Z"/>
        </w:rPr>
      </w:pPr>
      <w:ins w:id="253" w:author="ASUS" w:date="2021-04-30T17:32:32Z">
        <w:r>
          <w:rPr>
            <w:rFonts w:hint="eastAsia"/>
            <w:lang w:val="en-US" w:eastAsia="zh-CN"/>
          </w:rPr>
          <w:fldChar w:fldCharType="begin"/>
        </w:r>
      </w:ins>
      <w:ins w:id="254" w:author="ASUS" w:date="2021-04-30T17:32:32Z">
        <w:r>
          <w:rPr>
            <w:rFonts w:hint="eastAsia"/>
            <w:lang w:val="en-US" w:eastAsia="zh-CN"/>
          </w:rPr>
          <w:instrText xml:space="preserve"> HYPERLINK \l _Toc4552 </w:instrText>
        </w:r>
      </w:ins>
      <w:ins w:id="255" w:author="ASUS" w:date="2021-04-30T17:32:32Z">
        <w:r>
          <w:rPr>
            <w:rFonts w:hint="eastAsia"/>
            <w:lang w:val="en-US" w:eastAsia="zh-CN"/>
          </w:rPr>
          <w:fldChar w:fldCharType="separate"/>
        </w:r>
      </w:ins>
      <w:ins w:id="256" w:author="ASUS" w:date="2021-04-30T17:32:32Z">
        <w:r>
          <w:rPr>
            <w:rFonts w:hint="eastAsia"/>
            <w:lang w:val="en-US" w:eastAsia="zh-CN"/>
          </w:rPr>
          <w:t>中文翻译</w:t>
        </w:r>
      </w:ins>
      <w:ins w:id="257" w:author="ASUS" w:date="2021-04-30T17:32:32Z">
        <w:r>
          <w:rPr>
            <w:rFonts w:hint="eastAsia"/>
          </w:rPr>
          <w:t>费用预算</w:t>
        </w:r>
      </w:ins>
      <w:ins w:id="258" w:author="ASUS" w:date="2021-04-30T17:32:32Z">
        <w:r>
          <w:rPr/>
          <w:tab/>
        </w:r>
      </w:ins>
      <w:ins w:id="259" w:author="ASUS" w:date="2021-04-30T17:32:32Z">
        <w:r>
          <w:rPr/>
          <w:fldChar w:fldCharType="begin"/>
        </w:r>
      </w:ins>
      <w:ins w:id="260" w:author="ASUS" w:date="2021-04-30T17:32:32Z">
        <w:r>
          <w:rPr/>
          <w:instrText xml:space="preserve"> PAGEREF _Toc4552 </w:instrText>
        </w:r>
      </w:ins>
      <w:ins w:id="261" w:author="ASUS" w:date="2021-04-30T17:32:32Z">
        <w:r>
          <w:rPr/>
          <w:fldChar w:fldCharType="separate"/>
        </w:r>
      </w:ins>
      <w:ins w:id="262" w:author="ASUS" w:date="2021-04-30T17:32:36Z">
        <w:r>
          <w:rPr/>
          <w:t>42</w:t>
        </w:r>
      </w:ins>
      <w:ins w:id="263" w:author="ASUS" w:date="2021-04-30T17:32:32Z">
        <w:r>
          <w:rPr/>
          <w:fldChar w:fldCharType="end"/>
        </w:r>
      </w:ins>
      <w:ins w:id="264" w:author="ASUS" w:date="2021-04-30T17:32:32Z">
        <w:r>
          <w:rPr>
            <w:rFonts w:hint="eastAsia"/>
            <w:lang w:val="en-US" w:eastAsia="zh-CN"/>
          </w:rPr>
          <w:fldChar w:fldCharType="end"/>
        </w:r>
      </w:ins>
    </w:p>
    <w:p>
      <w:pPr>
        <w:pStyle w:val="11"/>
        <w:tabs>
          <w:tab w:val="right" w:leader="dot" w:pos="8306"/>
        </w:tabs>
        <w:rPr>
          <w:ins w:id="265" w:author="ASUS" w:date="2021-04-30T17:32:32Z"/>
        </w:rPr>
      </w:pPr>
      <w:ins w:id="266" w:author="ASUS" w:date="2021-04-30T17:32:32Z">
        <w:r>
          <w:rPr>
            <w:rFonts w:hint="eastAsia"/>
            <w:lang w:val="en-US" w:eastAsia="zh-CN"/>
          </w:rPr>
          <w:fldChar w:fldCharType="begin"/>
        </w:r>
      </w:ins>
      <w:ins w:id="267" w:author="ASUS" w:date="2021-04-30T17:32:32Z">
        <w:r>
          <w:rPr>
            <w:rFonts w:hint="eastAsia"/>
            <w:lang w:val="en-US" w:eastAsia="zh-CN"/>
          </w:rPr>
          <w:instrText xml:space="preserve"> HYPERLINK \l _Toc23178 </w:instrText>
        </w:r>
      </w:ins>
      <w:ins w:id="268" w:author="ASUS" w:date="2021-04-30T17:32:32Z">
        <w:r>
          <w:rPr>
            <w:rFonts w:hint="eastAsia"/>
            <w:lang w:val="en-US" w:eastAsia="zh-CN"/>
          </w:rPr>
          <w:fldChar w:fldCharType="separate"/>
        </w:r>
      </w:ins>
      <w:ins w:id="269" w:author="ASUS" w:date="2021-04-30T17:32:32Z">
        <w:r>
          <w:rPr>
            <w:rFonts w:hint="eastAsia"/>
            <w:lang w:val="en-US" w:eastAsia="zh-CN"/>
          </w:rPr>
          <w:t>英文翻译</w:t>
        </w:r>
      </w:ins>
      <w:ins w:id="270" w:author="ASUS" w:date="2021-04-30T17:32:32Z">
        <w:r>
          <w:rPr>
            <w:rFonts w:hint="eastAsia"/>
          </w:rPr>
          <w:t>费用预算</w:t>
        </w:r>
      </w:ins>
      <w:ins w:id="271" w:author="ASUS" w:date="2021-04-30T17:32:32Z">
        <w:r>
          <w:rPr/>
          <w:tab/>
        </w:r>
      </w:ins>
      <w:ins w:id="272" w:author="ASUS" w:date="2021-04-30T17:32:32Z">
        <w:r>
          <w:rPr/>
          <w:fldChar w:fldCharType="begin"/>
        </w:r>
      </w:ins>
      <w:ins w:id="273" w:author="ASUS" w:date="2021-04-30T17:32:32Z">
        <w:r>
          <w:rPr/>
          <w:instrText xml:space="preserve"> PAGEREF _Toc23178 </w:instrText>
        </w:r>
      </w:ins>
      <w:ins w:id="274" w:author="ASUS" w:date="2021-04-30T17:32:32Z">
        <w:r>
          <w:rPr/>
          <w:fldChar w:fldCharType="separate"/>
        </w:r>
      </w:ins>
      <w:ins w:id="275" w:author="ASUS" w:date="2021-04-30T17:32:36Z">
        <w:r>
          <w:rPr/>
          <w:t>42</w:t>
        </w:r>
      </w:ins>
      <w:ins w:id="276" w:author="ASUS" w:date="2021-04-30T17:32:32Z">
        <w:r>
          <w:rPr/>
          <w:fldChar w:fldCharType="end"/>
        </w:r>
      </w:ins>
      <w:ins w:id="277" w:author="ASUS" w:date="2021-04-30T17:32:32Z">
        <w:r>
          <w:rPr>
            <w:rFonts w:hint="eastAsia"/>
            <w:lang w:val="en-US" w:eastAsia="zh-CN"/>
          </w:rPr>
          <w:fldChar w:fldCharType="end"/>
        </w:r>
      </w:ins>
    </w:p>
    <w:p>
      <w:pPr>
        <w:pStyle w:val="11"/>
        <w:tabs>
          <w:tab w:val="right" w:leader="dot" w:pos="8306"/>
        </w:tabs>
        <w:rPr>
          <w:ins w:id="278" w:author="ASUS" w:date="2021-04-30T17:32:32Z"/>
        </w:rPr>
      </w:pPr>
      <w:ins w:id="279" w:author="ASUS" w:date="2021-04-30T17:32:32Z">
        <w:r>
          <w:rPr>
            <w:rFonts w:hint="eastAsia"/>
            <w:lang w:val="en-US" w:eastAsia="zh-CN"/>
          </w:rPr>
          <w:fldChar w:fldCharType="begin"/>
        </w:r>
      </w:ins>
      <w:ins w:id="280" w:author="ASUS" w:date="2021-04-30T17:32:32Z">
        <w:r>
          <w:rPr>
            <w:rFonts w:hint="eastAsia"/>
            <w:lang w:val="en-US" w:eastAsia="zh-CN"/>
          </w:rPr>
          <w:instrText xml:space="preserve"> HYPERLINK \l _Toc386 </w:instrText>
        </w:r>
      </w:ins>
      <w:ins w:id="281" w:author="ASUS" w:date="2021-04-30T17:32:32Z">
        <w:r>
          <w:rPr>
            <w:rFonts w:hint="eastAsia"/>
            <w:lang w:val="en-US" w:eastAsia="zh-CN"/>
          </w:rPr>
          <w:fldChar w:fldCharType="separate"/>
        </w:r>
      </w:ins>
      <w:ins w:id="282" w:author="ASUS" w:date="2021-04-30T17:32:32Z">
        <w:r>
          <w:rPr>
            <w:rFonts w:hint="eastAsia"/>
            <w:lang w:val="en-US" w:eastAsia="zh-CN"/>
          </w:rPr>
          <w:t>视频制作</w:t>
        </w:r>
      </w:ins>
      <w:ins w:id="283" w:author="ASUS" w:date="2021-04-30T17:32:32Z">
        <w:r>
          <w:rPr>
            <w:rFonts w:hint="eastAsia"/>
          </w:rPr>
          <w:t>预算</w:t>
        </w:r>
      </w:ins>
      <w:ins w:id="284" w:author="ASUS" w:date="2021-04-30T17:32:32Z">
        <w:r>
          <w:rPr/>
          <w:tab/>
        </w:r>
      </w:ins>
      <w:ins w:id="285" w:author="ASUS" w:date="2021-04-30T17:32:32Z">
        <w:r>
          <w:rPr/>
          <w:fldChar w:fldCharType="begin"/>
        </w:r>
      </w:ins>
      <w:ins w:id="286" w:author="ASUS" w:date="2021-04-30T17:32:32Z">
        <w:r>
          <w:rPr/>
          <w:instrText xml:space="preserve"> PAGEREF _Toc386 </w:instrText>
        </w:r>
      </w:ins>
      <w:ins w:id="287" w:author="ASUS" w:date="2021-04-30T17:32:32Z">
        <w:r>
          <w:rPr/>
          <w:fldChar w:fldCharType="separate"/>
        </w:r>
      </w:ins>
      <w:ins w:id="288" w:author="ASUS" w:date="2021-04-30T17:32:36Z">
        <w:r>
          <w:rPr/>
          <w:t>43</w:t>
        </w:r>
      </w:ins>
      <w:ins w:id="289" w:author="ASUS" w:date="2021-04-30T17:32:32Z">
        <w:r>
          <w:rPr/>
          <w:fldChar w:fldCharType="end"/>
        </w:r>
      </w:ins>
      <w:ins w:id="290" w:author="ASUS" w:date="2021-04-30T17:32:32Z">
        <w:r>
          <w:rPr>
            <w:rFonts w:hint="eastAsia"/>
            <w:lang w:val="en-US" w:eastAsia="zh-CN"/>
          </w:rPr>
          <w:fldChar w:fldCharType="end"/>
        </w:r>
      </w:ins>
    </w:p>
    <w:p>
      <w:pPr>
        <w:pStyle w:val="11"/>
        <w:tabs>
          <w:tab w:val="right" w:leader="dot" w:pos="8306"/>
        </w:tabs>
        <w:rPr>
          <w:ins w:id="291" w:author="ASUS" w:date="2021-04-30T17:32:32Z"/>
        </w:rPr>
      </w:pPr>
      <w:ins w:id="292" w:author="ASUS" w:date="2021-04-30T17:32:32Z">
        <w:r>
          <w:rPr>
            <w:rFonts w:hint="eastAsia"/>
            <w:lang w:val="en-US" w:eastAsia="zh-CN"/>
          </w:rPr>
          <w:fldChar w:fldCharType="begin"/>
        </w:r>
      </w:ins>
      <w:ins w:id="293" w:author="ASUS" w:date="2021-04-30T17:32:32Z">
        <w:r>
          <w:rPr>
            <w:rFonts w:hint="eastAsia"/>
            <w:lang w:val="en-US" w:eastAsia="zh-CN"/>
          </w:rPr>
          <w:instrText xml:space="preserve"> HYPERLINK \l _Toc27661 </w:instrText>
        </w:r>
      </w:ins>
      <w:ins w:id="294" w:author="ASUS" w:date="2021-04-30T17:32:32Z">
        <w:r>
          <w:rPr>
            <w:rFonts w:hint="eastAsia"/>
            <w:lang w:val="en-US" w:eastAsia="zh-CN"/>
          </w:rPr>
          <w:fldChar w:fldCharType="separate"/>
        </w:r>
      </w:ins>
      <w:ins w:id="295" w:author="ASUS" w:date="2021-04-30T17:32:32Z">
        <w:r>
          <w:rPr>
            <w:rFonts w:hint="eastAsia"/>
            <w:lang w:val="en-US" w:eastAsia="zh-CN"/>
          </w:rPr>
          <w:t>软件开发</w:t>
        </w:r>
      </w:ins>
      <w:ins w:id="296" w:author="ASUS" w:date="2021-04-30T17:32:32Z">
        <w:r>
          <w:rPr>
            <w:rFonts w:hint="eastAsia"/>
          </w:rPr>
          <w:t>预算</w:t>
        </w:r>
      </w:ins>
      <w:ins w:id="297" w:author="ASUS" w:date="2021-04-30T17:32:32Z">
        <w:r>
          <w:rPr/>
          <w:tab/>
        </w:r>
      </w:ins>
      <w:ins w:id="298" w:author="ASUS" w:date="2021-04-30T17:32:32Z">
        <w:r>
          <w:rPr/>
          <w:fldChar w:fldCharType="begin"/>
        </w:r>
      </w:ins>
      <w:ins w:id="299" w:author="ASUS" w:date="2021-04-30T17:32:32Z">
        <w:r>
          <w:rPr/>
          <w:instrText xml:space="preserve"> PAGEREF _Toc27661 </w:instrText>
        </w:r>
      </w:ins>
      <w:ins w:id="300" w:author="ASUS" w:date="2021-04-30T17:32:32Z">
        <w:r>
          <w:rPr/>
          <w:fldChar w:fldCharType="separate"/>
        </w:r>
      </w:ins>
      <w:ins w:id="301" w:author="ASUS" w:date="2021-04-30T17:32:36Z">
        <w:r>
          <w:rPr/>
          <w:t>43</w:t>
        </w:r>
      </w:ins>
      <w:ins w:id="302" w:author="ASUS" w:date="2021-04-30T17:32:32Z">
        <w:r>
          <w:rPr/>
          <w:fldChar w:fldCharType="end"/>
        </w:r>
      </w:ins>
      <w:ins w:id="303" w:author="ASUS" w:date="2021-04-30T17:32:32Z">
        <w:r>
          <w:rPr>
            <w:rFonts w:hint="eastAsia"/>
            <w:lang w:val="en-US" w:eastAsia="zh-CN"/>
          </w:rPr>
          <w:fldChar w:fldCharType="end"/>
        </w:r>
      </w:ins>
    </w:p>
    <w:p>
      <w:pPr>
        <w:pStyle w:val="11"/>
        <w:tabs>
          <w:tab w:val="right" w:leader="dot" w:pos="8306"/>
        </w:tabs>
        <w:rPr>
          <w:ins w:id="304" w:author="ASUS" w:date="2021-04-30T17:32:32Z"/>
        </w:rPr>
      </w:pPr>
      <w:ins w:id="305" w:author="ASUS" w:date="2021-04-30T17:32:32Z">
        <w:r>
          <w:rPr>
            <w:rFonts w:hint="eastAsia"/>
            <w:lang w:val="en-US" w:eastAsia="zh-CN"/>
          </w:rPr>
          <w:fldChar w:fldCharType="begin"/>
        </w:r>
      </w:ins>
      <w:ins w:id="306" w:author="ASUS" w:date="2021-04-30T17:32:32Z">
        <w:r>
          <w:rPr>
            <w:rFonts w:hint="eastAsia"/>
            <w:lang w:val="en-US" w:eastAsia="zh-CN"/>
          </w:rPr>
          <w:instrText xml:space="preserve"> HYPERLINK \l _Toc9349 </w:instrText>
        </w:r>
      </w:ins>
      <w:ins w:id="307" w:author="ASUS" w:date="2021-04-30T17:32:32Z">
        <w:r>
          <w:rPr>
            <w:rFonts w:hint="eastAsia"/>
            <w:lang w:val="en-US" w:eastAsia="zh-CN"/>
          </w:rPr>
          <w:fldChar w:fldCharType="separate"/>
        </w:r>
      </w:ins>
      <w:ins w:id="308" w:author="ASUS" w:date="2021-04-30T17:32:32Z">
        <w:r>
          <w:rPr>
            <w:rFonts w:hint="eastAsia"/>
            <w:lang w:val="en-US" w:eastAsia="zh-CN"/>
          </w:rPr>
          <w:t>总预算表</w:t>
        </w:r>
      </w:ins>
      <w:ins w:id="309" w:author="ASUS" w:date="2021-04-30T17:32:32Z">
        <w:r>
          <w:rPr/>
          <w:tab/>
        </w:r>
      </w:ins>
      <w:ins w:id="310" w:author="ASUS" w:date="2021-04-30T17:32:32Z">
        <w:r>
          <w:rPr/>
          <w:fldChar w:fldCharType="begin"/>
        </w:r>
      </w:ins>
      <w:ins w:id="311" w:author="ASUS" w:date="2021-04-30T17:32:32Z">
        <w:r>
          <w:rPr/>
          <w:instrText xml:space="preserve"> PAGEREF _Toc9349 </w:instrText>
        </w:r>
      </w:ins>
      <w:ins w:id="312" w:author="ASUS" w:date="2021-04-30T17:32:32Z">
        <w:r>
          <w:rPr/>
          <w:fldChar w:fldCharType="separate"/>
        </w:r>
      </w:ins>
      <w:ins w:id="313" w:author="ASUS" w:date="2021-04-30T17:32:36Z">
        <w:r>
          <w:rPr/>
          <w:t>44</w:t>
        </w:r>
      </w:ins>
      <w:ins w:id="314" w:author="ASUS" w:date="2021-04-30T17:32:32Z">
        <w:r>
          <w:rPr/>
          <w:fldChar w:fldCharType="end"/>
        </w:r>
      </w:ins>
      <w:ins w:id="315" w:author="ASUS" w:date="2021-04-30T17:32:32Z">
        <w:r>
          <w:rPr>
            <w:rFonts w:hint="eastAsia"/>
            <w:lang w:val="en-US" w:eastAsia="zh-CN"/>
          </w:rPr>
          <w:fldChar w:fldCharType="end"/>
        </w:r>
      </w:ins>
    </w:p>
    <w:p>
      <w:pPr>
        <w:pStyle w:val="10"/>
        <w:tabs>
          <w:tab w:val="right" w:leader="dot" w:pos="8306"/>
        </w:tabs>
        <w:rPr>
          <w:ins w:id="316" w:author="ASUS" w:date="2021-04-30T17:32:32Z"/>
        </w:rPr>
      </w:pPr>
      <w:ins w:id="317" w:author="ASUS" w:date="2021-04-30T17:32:32Z">
        <w:r>
          <w:rPr>
            <w:rFonts w:hint="eastAsia"/>
            <w:lang w:val="en-US" w:eastAsia="zh-CN"/>
          </w:rPr>
          <w:fldChar w:fldCharType="begin"/>
        </w:r>
      </w:ins>
      <w:ins w:id="318" w:author="ASUS" w:date="2021-04-30T17:32:32Z">
        <w:r>
          <w:rPr>
            <w:rFonts w:hint="eastAsia"/>
            <w:lang w:val="en-US" w:eastAsia="zh-CN"/>
          </w:rPr>
          <w:instrText xml:space="preserve"> HYPERLINK \l _Toc3974 </w:instrText>
        </w:r>
      </w:ins>
      <w:ins w:id="319" w:author="ASUS" w:date="2021-04-30T17:32:32Z">
        <w:r>
          <w:rPr>
            <w:rFonts w:hint="eastAsia"/>
            <w:lang w:val="en-US" w:eastAsia="zh-CN"/>
          </w:rPr>
          <w:fldChar w:fldCharType="separate"/>
        </w:r>
      </w:ins>
      <w:ins w:id="320" w:author="ASUS" w:date="2021-04-30T17:32:32Z">
        <w:r>
          <w:rPr>
            <w:rFonts w:hint="eastAsia"/>
            <w:lang w:val="en-US" w:eastAsia="zh-CN"/>
          </w:rPr>
          <w:t>试验工程</w:t>
        </w:r>
      </w:ins>
      <w:ins w:id="321" w:author="ASUS" w:date="2021-04-30T17:32:32Z">
        <w:r>
          <w:rPr/>
          <w:tab/>
        </w:r>
      </w:ins>
      <w:ins w:id="322" w:author="ASUS" w:date="2021-04-30T17:32:32Z">
        <w:r>
          <w:rPr/>
          <w:fldChar w:fldCharType="begin"/>
        </w:r>
      </w:ins>
      <w:ins w:id="323" w:author="ASUS" w:date="2021-04-30T17:32:32Z">
        <w:r>
          <w:rPr/>
          <w:instrText xml:space="preserve"> PAGEREF _Toc3974 </w:instrText>
        </w:r>
      </w:ins>
      <w:ins w:id="324" w:author="ASUS" w:date="2021-04-30T17:32:32Z">
        <w:r>
          <w:rPr/>
          <w:fldChar w:fldCharType="separate"/>
        </w:r>
      </w:ins>
      <w:ins w:id="325" w:author="ASUS" w:date="2021-04-30T17:32:36Z">
        <w:r>
          <w:rPr/>
          <w:t>45</w:t>
        </w:r>
      </w:ins>
      <w:ins w:id="326" w:author="ASUS" w:date="2021-04-30T17:32:32Z">
        <w:r>
          <w:rPr/>
          <w:fldChar w:fldCharType="end"/>
        </w:r>
      </w:ins>
      <w:ins w:id="327" w:author="ASUS" w:date="2021-04-30T17:32:32Z">
        <w:r>
          <w:rPr>
            <w:rFonts w:hint="eastAsia"/>
            <w:lang w:val="en-US" w:eastAsia="zh-CN"/>
          </w:rPr>
          <w:fldChar w:fldCharType="end"/>
        </w:r>
      </w:ins>
    </w:p>
    <w:p>
      <w:pPr>
        <w:pStyle w:val="11"/>
        <w:tabs>
          <w:tab w:val="right" w:leader="dot" w:pos="8306"/>
        </w:tabs>
        <w:rPr>
          <w:ins w:id="328" w:author="ASUS" w:date="2021-04-30T17:32:32Z"/>
        </w:rPr>
      </w:pPr>
      <w:ins w:id="329" w:author="ASUS" w:date="2021-04-30T17:32:32Z">
        <w:r>
          <w:rPr>
            <w:rFonts w:hint="eastAsia"/>
            <w:lang w:val="en-US" w:eastAsia="zh-CN"/>
          </w:rPr>
          <w:fldChar w:fldCharType="begin"/>
        </w:r>
      </w:ins>
      <w:ins w:id="330" w:author="ASUS" w:date="2021-04-30T17:32:32Z">
        <w:r>
          <w:rPr>
            <w:rFonts w:hint="eastAsia"/>
            <w:lang w:val="en-US" w:eastAsia="zh-CN"/>
          </w:rPr>
          <w:instrText xml:space="preserve"> HYPERLINK \l _Toc23350 </w:instrText>
        </w:r>
      </w:ins>
      <w:ins w:id="331" w:author="ASUS" w:date="2021-04-30T17:32:32Z">
        <w:r>
          <w:rPr>
            <w:rFonts w:hint="eastAsia"/>
            <w:lang w:val="en-US" w:eastAsia="zh-CN"/>
          </w:rPr>
          <w:fldChar w:fldCharType="separate"/>
        </w:r>
      </w:ins>
      <w:ins w:id="332" w:author="ASUS" w:date="2021-04-30T17:32:32Z">
        <w:r>
          <w:rPr>
            <w:rFonts w:hint="eastAsia"/>
            <w:lang w:val="en-US" w:eastAsia="zh-CN"/>
          </w:rPr>
          <w:t>翻译</w:t>
        </w:r>
      </w:ins>
      <w:ins w:id="333" w:author="ASUS" w:date="2021-04-30T17:32:32Z">
        <w:r>
          <w:rPr>
            <w:rFonts w:hint="default"/>
            <w:lang w:val="en-US" w:eastAsia="zh-CN"/>
          </w:rPr>
          <w:t>课程</w:t>
        </w:r>
      </w:ins>
      <w:ins w:id="334" w:author="ASUS" w:date="2021-04-30T17:32:32Z">
        <w:r>
          <w:rPr/>
          <w:tab/>
        </w:r>
      </w:ins>
      <w:ins w:id="335" w:author="ASUS" w:date="2021-04-30T17:32:32Z">
        <w:r>
          <w:rPr/>
          <w:fldChar w:fldCharType="begin"/>
        </w:r>
      </w:ins>
      <w:ins w:id="336" w:author="ASUS" w:date="2021-04-30T17:32:32Z">
        <w:r>
          <w:rPr/>
          <w:instrText xml:space="preserve"> PAGEREF _Toc23350 </w:instrText>
        </w:r>
      </w:ins>
      <w:ins w:id="337" w:author="ASUS" w:date="2021-04-30T17:32:32Z">
        <w:r>
          <w:rPr/>
          <w:fldChar w:fldCharType="separate"/>
        </w:r>
      </w:ins>
      <w:ins w:id="338" w:author="ASUS" w:date="2021-04-30T17:32:36Z">
        <w:r>
          <w:rPr/>
          <w:t>46</w:t>
        </w:r>
      </w:ins>
      <w:ins w:id="339" w:author="ASUS" w:date="2021-04-30T17:32:32Z">
        <w:r>
          <w:rPr/>
          <w:fldChar w:fldCharType="end"/>
        </w:r>
      </w:ins>
      <w:ins w:id="340" w:author="ASUS" w:date="2021-04-30T17:32:32Z">
        <w:r>
          <w:rPr>
            <w:rFonts w:hint="eastAsia"/>
            <w:lang w:val="en-US" w:eastAsia="zh-CN"/>
          </w:rPr>
          <w:fldChar w:fldCharType="end"/>
        </w:r>
      </w:ins>
    </w:p>
    <w:p>
      <w:pPr>
        <w:pStyle w:val="11"/>
        <w:tabs>
          <w:tab w:val="right" w:leader="dot" w:pos="8306"/>
        </w:tabs>
        <w:rPr>
          <w:ins w:id="341" w:author="ASUS" w:date="2021-04-30T17:32:32Z"/>
        </w:rPr>
      </w:pPr>
      <w:ins w:id="342" w:author="ASUS" w:date="2021-04-30T17:32:32Z">
        <w:r>
          <w:rPr>
            <w:rFonts w:hint="eastAsia"/>
            <w:lang w:val="en-US" w:eastAsia="zh-CN"/>
          </w:rPr>
          <w:fldChar w:fldCharType="begin"/>
        </w:r>
      </w:ins>
      <w:ins w:id="343" w:author="ASUS" w:date="2021-04-30T17:32:32Z">
        <w:r>
          <w:rPr>
            <w:rFonts w:hint="eastAsia"/>
            <w:lang w:val="en-US" w:eastAsia="zh-CN"/>
          </w:rPr>
          <w:instrText xml:space="preserve"> HYPERLINK \l _Toc13375 </w:instrText>
        </w:r>
      </w:ins>
      <w:ins w:id="344" w:author="ASUS" w:date="2021-04-30T17:32:32Z">
        <w:r>
          <w:rPr>
            <w:rFonts w:hint="eastAsia"/>
            <w:lang w:val="en-US" w:eastAsia="zh-CN"/>
          </w:rPr>
          <w:fldChar w:fldCharType="separate"/>
        </w:r>
      </w:ins>
      <w:ins w:id="345" w:author="ASUS" w:date="2021-04-30T17:32:32Z">
        <w:r>
          <w:rPr>
            <w:rFonts w:hint="eastAsia"/>
            <w:lang w:val="en-US" w:eastAsia="zh-CN"/>
          </w:rPr>
          <w:t>软件平台改进</w:t>
        </w:r>
      </w:ins>
      <w:ins w:id="346" w:author="ASUS" w:date="2021-04-30T17:32:32Z">
        <w:r>
          <w:rPr/>
          <w:tab/>
        </w:r>
      </w:ins>
      <w:ins w:id="347" w:author="ASUS" w:date="2021-04-30T17:32:32Z">
        <w:r>
          <w:rPr/>
          <w:fldChar w:fldCharType="begin"/>
        </w:r>
      </w:ins>
      <w:ins w:id="348" w:author="ASUS" w:date="2021-04-30T17:32:32Z">
        <w:r>
          <w:rPr/>
          <w:instrText xml:space="preserve"> PAGEREF _Toc13375 </w:instrText>
        </w:r>
      </w:ins>
      <w:ins w:id="349" w:author="ASUS" w:date="2021-04-30T17:32:32Z">
        <w:r>
          <w:rPr/>
          <w:fldChar w:fldCharType="separate"/>
        </w:r>
      </w:ins>
      <w:ins w:id="350" w:author="ASUS" w:date="2021-04-30T17:32:36Z">
        <w:r>
          <w:rPr/>
          <w:t>46</w:t>
        </w:r>
      </w:ins>
      <w:ins w:id="351" w:author="ASUS" w:date="2021-04-30T17:32:32Z">
        <w:r>
          <w:rPr/>
          <w:fldChar w:fldCharType="end"/>
        </w:r>
      </w:ins>
      <w:ins w:id="352" w:author="ASUS" w:date="2021-04-30T17:32:32Z">
        <w:r>
          <w:rPr>
            <w:rFonts w:hint="eastAsia"/>
            <w:lang w:val="en-US" w:eastAsia="zh-CN"/>
          </w:rPr>
          <w:fldChar w:fldCharType="end"/>
        </w:r>
      </w:ins>
    </w:p>
    <w:p>
      <w:pPr>
        <w:pStyle w:val="11"/>
        <w:tabs>
          <w:tab w:val="right" w:leader="dot" w:pos="8306"/>
        </w:tabs>
        <w:rPr>
          <w:ins w:id="353" w:author="ASUS" w:date="2021-04-30T17:32:32Z"/>
        </w:rPr>
      </w:pPr>
      <w:ins w:id="354" w:author="ASUS" w:date="2021-04-30T17:32:32Z">
        <w:r>
          <w:rPr>
            <w:rFonts w:hint="eastAsia"/>
            <w:lang w:val="en-US" w:eastAsia="zh-CN"/>
          </w:rPr>
          <w:fldChar w:fldCharType="begin"/>
        </w:r>
      </w:ins>
      <w:ins w:id="355" w:author="ASUS" w:date="2021-04-30T17:32:32Z">
        <w:r>
          <w:rPr>
            <w:rFonts w:hint="eastAsia"/>
            <w:lang w:val="en-US" w:eastAsia="zh-CN"/>
          </w:rPr>
          <w:instrText xml:space="preserve"> HYPERLINK \l _Toc3661 </w:instrText>
        </w:r>
      </w:ins>
      <w:ins w:id="356" w:author="ASUS" w:date="2021-04-30T17:32:32Z">
        <w:r>
          <w:rPr>
            <w:rFonts w:hint="eastAsia"/>
            <w:lang w:val="en-US" w:eastAsia="zh-CN"/>
          </w:rPr>
          <w:fldChar w:fldCharType="separate"/>
        </w:r>
      </w:ins>
      <w:ins w:id="357" w:author="ASUS" w:date="2021-04-30T17:32:32Z">
        <w:r>
          <w:rPr>
            <w:rFonts w:hint="eastAsia"/>
            <w:lang w:val="en-US" w:eastAsia="zh-CN"/>
          </w:rPr>
          <w:t>译文</w:t>
        </w:r>
      </w:ins>
      <w:ins w:id="358" w:author="ASUS" w:date="2021-04-30T17:32:32Z">
        <w:r>
          <w:rPr>
            <w:rFonts w:hint="default"/>
            <w:lang w:val="en-US" w:eastAsia="zh-CN"/>
          </w:rPr>
          <w:t>链接</w:t>
        </w:r>
      </w:ins>
      <w:ins w:id="359" w:author="ASUS" w:date="2021-04-30T17:32:32Z">
        <w:r>
          <w:rPr/>
          <w:tab/>
        </w:r>
      </w:ins>
      <w:ins w:id="360" w:author="ASUS" w:date="2021-04-30T17:32:32Z">
        <w:r>
          <w:rPr/>
          <w:fldChar w:fldCharType="begin"/>
        </w:r>
      </w:ins>
      <w:ins w:id="361" w:author="ASUS" w:date="2021-04-30T17:32:32Z">
        <w:r>
          <w:rPr/>
          <w:instrText xml:space="preserve"> PAGEREF _Toc3661 </w:instrText>
        </w:r>
      </w:ins>
      <w:ins w:id="362" w:author="ASUS" w:date="2021-04-30T17:32:32Z">
        <w:r>
          <w:rPr/>
          <w:fldChar w:fldCharType="separate"/>
        </w:r>
      </w:ins>
      <w:ins w:id="363" w:author="ASUS" w:date="2021-04-30T17:32:36Z">
        <w:r>
          <w:rPr/>
          <w:t>47</w:t>
        </w:r>
      </w:ins>
      <w:ins w:id="364" w:author="ASUS" w:date="2021-04-30T17:32:32Z">
        <w:r>
          <w:rPr/>
          <w:fldChar w:fldCharType="end"/>
        </w:r>
      </w:ins>
      <w:ins w:id="365" w:author="ASUS" w:date="2021-04-30T17:32:32Z">
        <w:r>
          <w:rPr>
            <w:rFonts w:hint="eastAsia"/>
            <w:lang w:val="en-US" w:eastAsia="zh-CN"/>
          </w:rPr>
          <w:fldChar w:fldCharType="end"/>
        </w:r>
      </w:ins>
    </w:p>
    <w:p>
      <w:pPr>
        <w:pStyle w:val="11"/>
        <w:tabs>
          <w:tab w:val="right" w:leader="dot" w:pos="8306"/>
        </w:tabs>
        <w:rPr>
          <w:ins w:id="366" w:author="ASUS" w:date="2021-04-30T17:32:32Z"/>
        </w:rPr>
      </w:pPr>
      <w:ins w:id="367" w:author="ASUS" w:date="2021-04-30T17:32:32Z">
        <w:r>
          <w:rPr>
            <w:rFonts w:hint="eastAsia"/>
            <w:lang w:val="en-US" w:eastAsia="zh-CN"/>
          </w:rPr>
          <w:fldChar w:fldCharType="begin"/>
        </w:r>
      </w:ins>
      <w:ins w:id="368" w:author="ASUS" w:date="2021-04-30T17:32:32Z">
        <w:r>
          <w:rPr>
            <w:rFonts w:hint="eastAsia"/>
            <w:lang w:val="en-US" w:eastAsia="zh-CN"/>
          </w:rPr>
          <w:instrText xml:space="preserve"> HYPERLINK \l _Toc17495 </w:instrText>
        </w:r>
      </w:ins>
      <w:ins w:id="369" w:author="ASUS" w:date="2021-04-30T17:32:32Z">
        <w:r>
          <w:rPr>
            <w:rFonts w:hint="eastAsia"/>
            <w:lang w:val="en-US" w:eastAsia="zh-CN"/>
          </w:rPr>
          <w:fldChar w:fldCharType="separate"/>
        </w:r>
      </w:ins>
      <w:ins w:id="370" w:author="ASUS" w:date="2021-04-30T17:32:32Z">
        <w:r>
          <w:rPr>
            <w:rFonts w:hint="eastAsia"/>
            <w:lang w:val="en-US" w:eastAsia="zh-CN"/>
          </w:rPr>
          <w:t>其他工作</w:t>
        </w:r>
      </w:ins>
      <w:ins w:id="371" w:author="ASUS" w:date="2021-04-30T17:32:32Z">
        <w:r>
          <w:rPr/>
          <w:tab/>
        </w:r>
      </w:ins>
      <w:ins w:id="372" w:author="ASUS" w:date="2021-04-30T17:32:32Z">
        <w:r>
          <w:rPr/>
          <w:fldChar w:fldCharType="begin"/>
        </w:r>
      </w:ins>
      <w:ins w:id="373" w:author="ASUS" w:date="2021-04-30T17:32:32Z">
        <w:r>
          <w:rPr/>
          <w:instrText xml:space="preserve"> PAGEREF _Toc17495 </w:instrText>
        </w:r>
      </w:ins>
      <w:ins w:id="374" w:author="ASUS" w:date="2021-04-30T17:32:32Z">
        <w:r>
          <w:rPr/>
          <w:fldChar w:fldCharType="separate"/>
        </w:r>
      </w:ins>
      <w:ins w:id="375" w:author="ASUS" w:date="2021-04-30T17:32:36Z">
        <w:r>
          <w:rPr/>
          <w:t>48</w:t>
        </w:r>
      </w:ins>
      <w:ins w:id="376" w:author="ASUS" w:date="2021-04-30T17:32:32Z">
        <w:r>
          <w:rPr/>
          <w:fldChar w:fldCharType="end"/>
        </w:r>
      </w:ins>
      <w:ins w:id="377" w:author="ASUS" w:date="2021-04-30T17:32:32Z">
        <w:r>
          <w:rPr>
            <w:rFonts w:hint="eastAsia"/>
            <w:lang w:val="en-US" w:eastAsia="zh-CN"/>
          </w:rPr>
          <w:fldChar w:fldCharType="end"/>
        </w:r>
      </w:ins>
    </w:p>
    <w:p>
      <w:pPr>
        <w:pStyle w:val="11"/>
        <w:tabs>
          <w:tab w:val="right" w:leader="dot" w:pos="8306"/>
        </w:tabs>
        <w:rPr>
          <w:ins w:id="378" w:author="ASUS" w:date="2021-04-30T17:32:32Z"/>
        </w:rPr>
      </w:pPr>
      <w:ins w:id="379" w:author="ASUS" w:date="2021-04-30T17:32:32Z">
        <w:r>
          <w:rPr>
            <w:rFonts w:hint="eastAsia"/>
            <w:lang w:val="en-US" w:eastAsia="zh-CN"/>
          </w:rPr>
          <w:fldChar w:fldCharType="begin"/>
        </w:r>
      </w:ins>
      <w:ins w:id="380" w:author="ASUS" w:date="2021-04-30T17:32:32Z">
        <w:r>
          <w:rPr>
            <w:rFonts w:hint="eastAsia"/>
            <w:lang w:val="en-US" w:eastAsia="zh-CN"/>
          </w:rPr>
          <w:instrText xml:space="preserve"> HYPERLINK \l _Toc14987 </w:instrText>
        </w:r>
      </w:ins>
      <w:ins w:id="381" w:author="ASUS" w:date="2021-04-30T17:32:32Z">
        <w:r>
          <w:rPr>
            <w:rFonts w:hint="eastAsia"/>
            <w:lang w:val="en-US" w:eastAsia="zh-CN"/>
          </w:rPr>
          <w:fldChar w:fldCharType="separate"/>
        </w:r>
      </w:ins>
      <w:ins w:id="382" w:author="ASUS" w:date="2021-04-30T17:32:32Z">
        <w:r>
          <w:rPr>
            <w:rFonts w:hint="default"/>
            <w:lang w:val="en-US" w:eastAsia="zh-CN"/>
          </w:rPr>
          <w:t>总结</w:t>
        </w:r>
      </w:ins>
      <w:ins w:id="383" w:author="ASUS" w:date="2021-04-30T17:32:32Z">
        <w:r>
          <w:rPr/>
          <w:tab/>
        </w:r>
      </w:ins>
      <w:ins w:id="384" w:author="ASUS" w:date="2021-04-30T17:32:32Z">
        <w:r>
          <w:rPr/>
          <w:fldChar w:fldCharType="begin"/>
        </w:r>
      </w:ins>
      <w:ins w:id="385" w:author="ASUS" w:date="2021-04-30T17:32:32Z">
        <w:r>
          <w:rPr/>
          <w:instrText xml:space="preserve"> PAGEREF _Toc14987 </w:instrText>
        </w:r>
      </w:ins>
      <w:ins w:id="386" w:author="ASUS" w:date="2021-04-30T17:32:32Z">
        <w:r>
          <w:rPr/>
          <w:fldChar w:fldCharType="separate"/>
        </w:r>
      </w:ins>
      <w:ins w:id="387" w:author="ASUS" w:date="2021-04-30T17:32:36Z">
        <w:r>
          <w:rPr/>
          <w:t>48</w:t>
        </w:r>
      </w:ins>
      <w:ins w:id="388" w:author="ASUS" w:date="2021-04-30T17:32:32Z">
        <w:r>
          <w:rPr/>
          <w:fldChar w:fldCharType="end"/>
        </w:r>
      </w:ins>
      <w:ins w:id="389" w:author="ASUS" w:date="2021-04-30T17:32:32Z">
        <w:r>
          <w:rPr>
            <w:rFonts w:hint="eastAsia"/>
            <w:lang w:val="en-US" w:eastAsia="zh-CN"/>
          </w:rPr>
          <w:fldChar w:fldCharType="end"/>
        </w:r>
      </w:ins>
    </w:p>
    <w:p>
      <w:pPr>
        <w:pStyle w:val="10"/>
        <w:tabs>
          <w:tab w:val="right" w:leader="dot" w:pos="8306"/>
        </w:tabs>
        <w:rPr>
          <w:ins w:id="390" w:author="ASUS" w:date="2021-04-30T17:32:32Z"/>
        </w:rPr>
      </w:pPr>
      <w:ins w:id="391" w:author="ASUS" w:date="2021-04-30T17:32:32Z">
        <w:r>
          <w:rPr>
            <w:rFonts w:hint="eastAsia"/>
            <w:lang w:val="en-US" w:eastAsia="zh-CN"/>
          </w:rPr>
          <w:fldChar w:fldCharType="begin"/>
        </w:r>
      </w:ins>
      <w:ins w:id="392" w:author="ASUS" w:date="2021-04-30T17:32:32Z">
        <w:r>
          <w:rPr>
            <w:rFonts w:hint="eastAsia"/>
            <w:lang w:val="en-US" w:eastAsia="zh-CN"/>
          </w:rPr>
          <w:instrText xml:space="preserve"> HYPERLINK \l _Toc8230 </w:instrText>
        </w:r>
      </w:ins>
      <w:ins w:id="393" w:author="ASUS" w:date="2021-04-30T17:32:32Z">
        <w:r>
          <w:rPr>
            <w:rFonts w:hint="eastAsia"/>
            <w:lang w:val="en-US" w:eastAsia="zh-CN"/>
          </w:rPr>
          <w:fldChar w:fldCharType="separate"/>
        </w:r>
      </w:ins>
      <w:ins w:id="394" w:author="ASUS" w:date="2021-04-30T17:32:32Z">
        <w:r>
          <w:rPr>
            <w:rFonts w:hint="eastAsia"/>
            <w:lang w:val="en-US" w:eastAsia="zh-CN"/>
          </w:rPr>
          <w:t>参考文献</w:t>
        </w:r>
      </w:ins>
      <w:ins w:id="395" w:author="ASUS" w:date="2021-04-30T17:32:32Z">
        <w:r>
          <w:rPr/>
          <w:tab/>
        </w:r>
      </w:ins>
      <w:ins w:id="396" w:author="ASUS" w:date="2021-04-30T17:32:32Z">
        <w:r>
          <w:rPr/>
          <w:fldChar w:fldCharType="begin"/>
        </w:r>
      </w:ins>
      <w:ins w:id="397" w:author="ASUS" w:date="2021-04-30T17:32:32Z">
        <w:r>
          <w:rPr/>
          <w:instrText xml:space="preserve"> PAGEREF _Toc8230 </w:instrText>
        </w:r>
      </w:ins>
      <w:ins w:id="398" w:author="ASUS" w:date="2021-04-30T17:32:32Z">
        <w:r>
          <w:rPr/>
          <w:fldChar w:fldCharType="separate"/>
        </w:r>
      </w:ins>
      <w:ins w:id="399" w:author="ASUS" w:date="2021-04-30T17:32:36Z">
        <w:r>
          <w:rPr/>
          <w:t>49</w:t>
        </w:r>
      </w:ins>
      <w:ins w:id="400" w:author="ASUS" w:date="2021-04-30T17:32:32Z">
        <w:r>
          <w:rPr/>
          <w:fldChar w:fldCharType="end"/>
        </w:r>
      </w:ins>
      <w:ins w:id="401" w:author="ASUS" w:date="2021-04-30T17:32:32Z">
        <w:r>
          <w:rPr>
            <w:rFonts w:hint="eastAsia"/>
            <w:lang w:val="en-US" w:eastAsia="zh-CN"/>
          </w:rPr>
          <w:fldChar w:fldCharType="end"/>
        </w:r>
      </w:ins>
    </w:p>
    <w:p>
      <w:pPr>
        <w:pStyle w:val="10"/>
        <w:tabs>
          <w:tab w:val="right" w:leader="dot" w:pos="8306"/>
        </w:tabs>
        <w:rPr>
          <w:ins w:id="402" w:author="ASUS" w:date="2021-04-30T17:32:32Z"/>
        </w:rPr>
      </w:pPr>
      <w:ins w:id="403" w:author="ASUS" w:date="2021-04-30T17:32:32Z">
        <w:r>
          <w:rPr>
            <w:rFonts w:hint="eastAsia"/>
            <w:lang w:val="en-US" w:eastAsia="zh-CN"/>
          </w:rPr>
          <w:fldChar w:fldCharType="begin"/>
        </w:r>
      </w:ins>
      <w:ins w:id="404" w:author="ASUS" w:date="2021-04-30T17:32:32Z">
        <w:r>
          <w:rPr>
            <w:rFonts w:hint="eastAsia"/>
            <w:lang w:val="en-US" w:eastAsia="zh-CN"/>
          </w:rPr>
          <w:instrText xml:space="preserve"> HYPERLINK \l _Toc8989 </w:instrText>
        </w:r>
      </w:ins>
      <w:ins w:id="405" w:author="ASUS" w:date="2021-04-30T17:32:32Z">
        <w:r>
          <w:rPr>
            <w:rFonts w:hint="eastAsia"/>
            <w:lang w:val="en-US" w:eastAsia="zh-CN"/>
          </w:rPr>
          <w:fldChar w:fldCharType="separate"/>
        </w:r>
      </w:ins>
      <w:ins w:id="406" w:author="ASUS" w:date="2021-04-30T17:32:32Z">
        <w:r>
          <w:rPr>
            <w:rFonts w:hint="eastAsia"/>
            <w:lang w:val="en-US" w:eastAsia="zh-CN"/>
          </w:rPr>
          <w:t>附录</w:t>
        </w:r>
      </w:ins>
      <w:ins w:id="407" w:author="ASUS" w:date="2021-04-30T17:32:32Z">
        <w:r>
          <w:rPr/>
          <w:tab/>
        </w:r>
      </w:ins>
      <w:ins w:id="408" w:author="ASUS" w:date="2021-04-30T17:32:32Z">
        <w:r>
          <w:rPr/>
          <w:fldChar w:fldCharType="begin"/>
        </w:r>
      </w:ins>
      <w:ins w:id="409" w:author="ASUS" w:date="2021-04-30T17:32:32Z">
        <w:r>
          <w:rPr/>
          <w:instrText xml:space="preserve"> PAGEREF _Toc8989 </w:instrText>
        </w:r>
      </w:ins>
      <w:ins w:id="410" w:author="ASUS" w:date="2021-04-30T17:32:32Z">
        <w:r>
          <w:rPr/>
          <w:fldChar w:fldCharType="separate"/>
        </w:r>
      </w:ins>
      <w:ins w:id="411" w:author="ASUS" w:date="2021-04-30T17:32:36Z">
        <w:r>
          <w:rPr/>
          <w:t>50</w:t>
        </w:r>
      </w:ins>
      <w:ins w:id="412" w:author="ASUS" w:date="2021-04-30T17:32:32Z">
        <w:r>
          <w:rPr/>
          <w:fldChar w:fldCharType="end"/>
        </w:r>
      </w:ins>
      <w:ins w:id="413" w:author="ASUS" w:date="2021-04-30T17:32:32Z">
        <w:r>
          <w:rPr>
            <w:rFonts w:hint="eastAsia"/>
            <w:lang w:val="en-US" w:eastAsia="zh-CN"/>
          </w:rPr>
          <w:fldChar w:fldCharType="end"/>
        </w:r>
      </w:ins>
    </w:p>
    <w:p>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fldChar w:fldCharType="end"/>
      </w:r>
    </w:p>
    <w:p>
      <w:pPr>
        <w:pStyle w:val="2"/>
        <w:bidi w:val="0"/>
        <w:rPr>
          <w:rFonts w:hint="eastAsia"/>
          <w:lang w:val="en-US" w:eastAsia="zh-CN"/>
        </w:rPr>
      </w:pPr>
      <w:bookmarkStart w:id="1" w:name="_Toc16971"/>
      <w:bookmarkStart w:id="2" w:name="_Toc14247"/>
      <w:bookmarkStart w:id="3" w:name="_Toc6311"/>
      <w:r>
        <w:rPr>
          <w:rFonts w:hint="eastAsia"/>
          <w:lang w:val="en-US" w:eastAsia="zh-CN"/>
        </w:rPr>
        <w:t>巴利语及巴利三藏</w:t>
      </w:r>
      <w:bookmarkEnd w:id="1"/>
      <w:bookmarkEnd w:id="2"/>
      <w:bookmarkEnd w:id="3"/>
    </w:p>
    <w:p>
      <w:pPr>
        <w:rPr>
          <w:rFonts w:hint="default"/>
          <w:lang w:val="en-US" w:eastAsia="zh-CN"/>
        </w:rPr>
      </w:pPr>
      <w:r>
        <w:rPr>
          <w:rFonts w:hint="default" w:eastAsia="宋体"/>
          <w:lang w:val="en-US" w:eastAsia="zh-CN"/>
        </w:rPr>
        <w:t>南传上座部佛教相信，佛陀讲经说法时所使用的语言是当时中印度马嘎塔国(Magadha,摩揭陀国)一带的民衆方言——马嘎塔口语。这种语言在公元前3世纪的阿首咖王(Asoka,阿育王)时代即随着到斯里兰卡传播佛教的马兴德阿拉汉而传到斯里兰卡，并一直流传到今天。</w:t>
      </w:r>
    </w:p>
    <w:p>
      <w:pPr>
        <w:rPr>
          <w:rFonts w:hint="default"/>
          <w:lang w:val="en-US" w:eastAsia="zh-CN"/>
        </w:rPr>
      </w:pPr>
      <w:r>
        <w:rPr>
          <w:rFonts w:hint="default" w:eastAsia="宋体"/>
          <w:lang w:val="en-US" w:eastAsia="zh-CN"/>
        </w:rPr>
        <w:t>由于新哈勒人原先就有了自己的语言，当以马嘎塔语为媒介语的上座部佛教传播到斯里兰卡之后，这种语言就只是作为传诵三藏圣典之用，因此马嘎塔语又被称为「巴利语」。</w:t>
      </w:r>
    </w:p>
    <w:p>
      <w:pPr>
        <w:rPr>
          <w:rFonts w:hint="default"/>
          <w:lang w:val="en-US" w:eastAsia="zh-CN"/>
        </w:rPr>
      </w:pPr>
      <w:r>
        <w:rPr>
          <w:rFonts w:hint="default" w:eastAsia="宋体"/>
          <w:lang w:val="en-US" w:eastAsia="zh-CN"/>
        </w:rPr>
        <w:t>在大名王在位时期(</w:t>
      </w:r>
      <w:r>
        <w:rPr>
          <w:rFonts w:hint="default" w:ascii="Times New Roman" w:hAnsi="Times New Roman" w:eastAsia="宋体" w:cs="Times New Roman"/>
          <w:lang w:val="en-US" w:eastAsia="zh-CN"/>
        </w:rPr>
        <w:t>Mahānāma</w:t>
      </w:r>
      <w:r>
        <w:rPr>
          <w:rFonts w:hint="default" w:eastAsia="宋体"/>
          <w:lang w:val="en-US" w:eastAsia="zh-CN"/>
        </w:rPr>
        <w:t>,409-431年)，佛音尊者渡海来到兰卡岛，住在大寺。他师从僧护(</w:t>
      </w:r>
      <w:r>
        <w:rPr>
          <w:rFonts w:hint="default" w:ascii="Times New Roman" w:hAnsi="Times New Roman" w:eastAsia="宋体" w:cs="Times New Roman"/>
          <w:lang w:val="en-US" w:eastAsia="zh-CN"/>
        </w:rPr>
        <w:t>Saṅghapāla</w:t>
      </w:r>
      <w:r>
        <w:rPr>
          <w:rFonts w:hint="default" w:eastAsia="宋体"/>
          <w:lang w:val="en-US" w:eastAsia="zh-CN"/>
        </w:rPr>
        <w:t>)长老学习新哈勒的三藏义注及一切上座部学说。掌握了这些法义之后，他想用马嘎塔语为三藏编写义注，希望大寺的僧众能够把所有的书都给他做参考。僧众们为了考验他的能力，从《相应部》中选出两首偈颂叫他尝试解释。于是，他摄取巴利三藏及其义注的精要，以戒、定、慧三学为纲要，写成了伟大的禅修巨着《清净之道》</w:t>
      </w:r>
      <w:r>
        <w:rPr>
          <w:rFonts w:hint="eastAsia" w:eastAsia="宋体"/>
          <w:lang w:val="en-US" w:eastAsia="zh-CN"/>
        </w:rPr>
        <w:t>。</w:t>
      </w:r>
    </w:p>
    <w:p>
      <w:pPr>
        <w:rPr>
          <w:rFonts w:hint="default"/>
          <w:lang w:val="en-US" w:eastAsia="zh-CN"/>
        </w:rPr>
      </w:pPr>
      <w:r>
        <w:rPr>
          <w:rFonts w:hint="default" w:eastAsia="宋体"/>
          <w:lang w:val="en-US" w:eastAsia="zh-CN"/>
        </w:rPr>
        <w:t>僧众们对他的这部论著感到满意，很赏识和信任他，甚至尊称他为「美德亚」(Metteyya,弥勒)，并把三藏和义注书全部都给他。于是他移居到甘他咖拉寺(</w:t>
      </w:r>
      <w:r>
        <w:rPr>
          <w:rFonts w:hint="default" w:ascii="Times New Roman" w:hAnsi="Times New Roman" w:eastAsia="宋体" w:cs="Times New Roman"/>
          <w:lang w:val="en-US" w:eastAsia="zh-CN"/>
        </w:rPr>
        <w:t>Ganthakāra vihāra</w:t>
      </w:r>
      <w:r>
        <w:rPr>
          <w:rFonts w:hint="default" w:eastAsia="宋体"/>
          <w:lang w:val="en-US" w:eastAsia="zh-CN"/>
        </w:rPr>
        <w:t>)，组织</w:t>
      </w:r>
      <w:r>
        <w:rPr>
          <w:rFonts w:hint="eastAsia" w:eastAsia="宋体"/>
          <w:lang w:val="en-US" w:eastAsia="zh-CN"/>
        </w:rPr>
        <w:t>人</w:t>
      </w:r>
      <w:r>
        <w:rPr>
          <w:rFonts w:hint="default" w:eastAsia="宋体"/>
          <w:lang w:val="en-US" w:eastAsia="zh-CN"/>
        </w:rPr>
        <w:t>把所有由新哈勒语写成的义注翻译为根本语——马嘎塔语。</w:t>
      </w:r>
    </w:p>
    <w:p>
      <w:pPr>
        <w:rPr>
          <w:del w:id="414" w:author="ASUS" w:date="2021-04-25T04:34:08Z"/>
          <w:rFonts w:hint="default"/>
          <w:lang w:val="en-US" w:eastAsia="zh-CN"/>
        </w:rPr>
      </w:pPr>
      <w:del w:id="415" w:author="ASUS" w:date="2021-04-25T04:34:08Z">
        <w:r>
          <w:rPr>
            <w:rFonts w:hint="default" w:eastAsia="宋体"/>
            <w:lang w:val="en-US" w:eastAsia="zh-CN"/>
          </w:rPr>
          <w:delText>除了《清净之道》之外，由佛音尊者组织编译的三藏义注主要如下：</w:delText>
        </w:r>
      </w:del>
    </w:p>
    <w:p>
      <w:pPr>
        <w:rPr>
          <w:del w:id="416" w:author="ASUS" w:date="2021-04-25T04:33:54Z"/>
          <w:rFonts w:hint="default"/>
          <w:lang w:val="en-US" w:eastAsia="zh-CN"/>
        </w:rPr>
      </w:pPr>
      <w:del w:id="417" w:author="ASUS" w:date="2021-04-25T04:33:54Z">
        <w:r>
          <w:rPr>
            <w:rFonts w:hint="default" w:eastAsia="宋体"/>
            <w:lang w:val="en-US" w:eastAsia="zh-CN"/>
          </w:rPr>
          <w:delText>1.《普端严》──律藏义注</w:delText>
        </w:r>
      </w:del>
    </w:p>
    <w:p>
      <w:pPr>
        <w:rPr>
          <w:del w:id="418" w:author="ASUS" w:date="2021-04-25T04:33:54Z"/>
          <w:rFonts w:hint="default"/>
          <w:b w:val="0"/>
          <w:bCs w:val="0"/>
          <w:lang w:val="en-US" w:eastAsia="zh-CN"/>
        </w:rPr>
      </w:pPr>
      <w:del w:id="419" w:author="ASUS" w:date="2021-04-25T04:33:54Z">
        <w:r>
          <w:rPr>
            <w:rFonts w:hint="default" w:eastAsia="宋体"/>
            <w:lang w:val="en-US" w:eastAsia="zh-CN"/>
          </w:rPr>
          <w:delText>2.《疑惑度脱》──两部巴帝摩卡注</w:delText>
        </w:r>
      </w:del>
    </w:p>
    <w:p>
      <w:pPr>
        <w:rPr>
          <w:del w:id="420" w:author="ASUS" w:date="2021-04-25T04:33:54Z"/>
          <w:rFonts w:hint="default"/>
          <w:b w:val="0"/>
          <w:bCs w:val="0"/>
          <w:lang w:val="en-US" w:eastAsia="zh-CN"/>
        </w:rPr>
      </w:pPr>
      <w:del w:id="421" w:author="ASUS" w:date="2021-04-25T04:33:54Z">
        <w:r>
          <w:rPr>
            <w:rFonts w:hint="default" w:eastAsia="宋体"/>
            <w:b w:val="0"/>
            <w:bCs w:val="0"/>
            <w:lang w:val="en-US" w:eastAsia="zh-CN"/>
          </w:rPr>
          <w:delText>3.《吉祥悦意》──长部注</w:delText>
        </w:r>
      </w:del>
    </w:p>
    <w:p>
      <w:pPr>
        <w:rPr>
          <w:del w:id="422" w:author="ASUS" w:date="2021-04-25T04:33:54Z"/>
          <w:rFonts w:hint="default"/>
          <w:b w:val="0"/>
          <w:bCs w:val="0"/>
          <w:lang w:val="en-US" w:eastAsia="zh-CN"/>
        </w:rPr>
      </w:pPr>
      <w:del w:id="423" w:author="ASUS" w:date="2021-04-25T04:33:54Z">
        <w:r>
          <w:rPr>
            <w:rFonts w:hint="default" w:eastAsia="宋体"/>
            <w:b w:val="0"/>
            <w:bCs w:val="0"/>
            <w:lang w:val="en-US" w:eastAsia="zh-CN"/>
          </w:rPr>
          <w:delText>4.《破除疑障》──中部注</w:delText>
        </w:r>
      </w:del>
    </w:p>
    <w:p>
      <w:pPr>
        <w:rPr>
          <w:del w:id="424" w:author="ASUS" w:date="2021-04-25T04:33:54Z"/>
          <w:rFonts w:hint="default"/>
          <w:b w:val="0"/>
          <w:bCs w:val="0"/>
          <w:lang w:val="en-US" w:eastAsia="zh-CN"/>
        </w:rPr>
      </w:pPr>
      <w:del w:id="425" w:author="ASUS" w:date="2021-04-25T04:33:54Z">
        <w:r>
          <w:rPr>
            <w:rFonts w:hint="default" w:eastAsia="宋体"/>
            <w:b w:val="0"/>
            <w:bCs w:val="0"/>
            <w:lang w:val="en-US" w:eastAsia="zh-CN"/>
          </w:rPr>
          <w:delText>5.《显扬心义》──相应部注</w:delText>
        </w:r>
      </w:del>
    </w:p>
    <w:p>
      <w:pPr>
        <w:rPr>
          <w:del w:id="426" w:author="ASUS" w:date="2021-04-25T04:33:54Z"/>
          <w:rFonts w:hint="default"/>
          <w:b w:val="0"/>
          <w:bCs w:val="0"/>
          <w:lang w:val="en-US" w:eastAsia="zh-CN"/>
        </w:rPr>
      </w:pPr>
      <w:del w:id="427" w:author="ASUS" w:date="2021-04-25T04:33:54Z">
        <w:r>
          <w:rPr>
            <w:rFonts w:hint="default" w:eastAsia="宋体"/>
            <w:b w:val="0"/>
            <w:bCs w:val="0"/>
            <w:lang w:val="en-US" w:eastAsia="zh-CN"/>
          </w:rPr>
          <w:delText>6.《满足希求》──增支部注</w:delText>
        </w:r>
      </w:del>
    </w:p>
    <w:p>
      <w:pPr>
        <w:rPr>
          <w:del w:id="428" w:author="ASUS" w:date="2021-04-25T04:33:54Z"/>
          <w:rFonts w:hint="default"/>
          <w:b w:val="0"/>
          <w:bCs w:val="0"/>
          <w:lang w:val="en-US" w:eastAsia="zh-CN"/>
        </w:rPr>
      </w:pPr>
      <w:del w:id="429" w:author="ASUS" w:date="2021-04-25T04:33:54Z">
        <w:r>
          <w:rPr>
            <w:rFonts w:hint="default" w:eastAsia="宋体"/>
            <w:b w:val="0"/>
            <w:bCs w:val="0"/>
            <w:lang w:val="en-US" w:eastAsia="zh-CN"/>
          </w:rPr>
          <w:delText>7.《胜义光明》──小诵注</w:delText>
        </w:r>
      </w:del>
    </w:p>
    <w:p>
      <w:pPr>
        <w:rPr>
          <w:del w:id="430" w:author="ASUS" w:date="2021-04-25T04:33:54Z"/>
          <w:rFonts w:hint="default"/>
          <w:b w:val="0"/>
          <w:bCs w:val="0"/>
          <w:lang w:val="en-US" w:eastAsia="zh-CN"/>
        </w:rPr>
      </w:pPr>
      <w:del w:id="431" w:author="ASUS" w:date="2021-04-25T04:33:54Z">
        <w:r>
          <w:rPr>
            <w:rFonts w:hint="default" w:eastAsia="宋体"/>
            <w:b w:val="0"/>
            <w:bCs w:val="0"/>
            <w:lang w:val="en-US" w:eastAsia="zh-CN"/>
          </w:rPr>
          <w:delText>8.《法句注》</w:delText>
        </w:r>
      </w:del>
    </w:p>
    <w:p>
      <w:pPr>
        <w:rPr>
          <w:del w:id="432" w:author="ASUS" w:date="2021-04-25T04:33:54Z"/>
          <w:rFonts w:hint="default"/>
          <w:b w:val="0"/>
          <w:bCs w:val="0"/>
          <w:lang w:val="en-US" w:eastAsia="zh-CN"/>
        </w:rPr>
      </w:pPr>
      <w:del w:id="433" w:author="ASUS" w:date="2021-04-25T04:33:54Z">
        <w:r>
          <w:rPr>
            <w:rFonts w:hint="default" w:eastAsia="宋体"/>
            <w:b w:val="0"/>
            <w:bCs w:val="0"/>
            <w:lang w:val="en-US" w:eastAsia="zh-CN"/>
          </w:rPr>
          <w:delText>9.《本生注》</w:delText>
        </w:r>
      </w:del>
    </w:p>
    <w:p>
      <w:pPr>
        <w:rPr>
          <w:del w:id="434" w:author="ASUS" w:date="2021-04-25T04:33:54Z"/>
          <w:rFonts w:hint="default"/>
          <w:b w:val="0"/>
          <w:bCs w:val="0"/>
          <w:lang w:val="en-US" w:eastAsia="zh-CN"/>
        </w:rPr>
      </w:pPr>
      <w:del w:id="435" w:author="ASUS" w:date="2021-04-25T04:33:54Z">
        <w:r>
          <w:rPr>
            <w:rFonts w:hint="default" w:eastAsia="宋体"/>
            <w:b w:val="0"/>
            <w:bCs w:val="0"/>
            <w:lang w:val="en-US" w:eastAsia="zh-CN"/>
          </w:rPr>
          <w:delText>10.《殊胜义》──法聚论注</w:delText>
        </w:r>
      </w:del>
    </w:p>
    <w:p>
      <w:pPr>
        <w:rPr>
          <w:del w:id="436" w:author="ASUS" w:date="2021-04-25T04:33:54Z"/>
          <w:rFonts w:hint="default"/>
          <w:b w:val="0"/>
          <w:bCs w:val="0"/>
          <w:lang w:val="en-US" w:eastAsia="zh-CN"/>
        </w:rPr>
      </w:pPr>
      <w:del w:id="437" w:author="ASUS" w:date="2021-04-25T04:33:54Z">
        <w:r>
          <w:rPr>
            <w:rFonts w:hint="default" w:eastAsia="宋体"/>
            <w:b w:val="0"/>
            <w:bCs w:val="0"/>
            <w:lang w:val="en-US" w:eastAsia="zh-CN"/>
          </w:rPr>
          <w:delText>11.《迷惑冰消》──分别论注</w:delText>
        </w:r>
      </w:del>
    </w:p>
    <w:p>
      <w:pPr>
        <w:rPr>
          <w:del w:id="438" w:author="ASUS" w:date="2021-04-25T04:33:54Z"/>
          <w:rFonts w:hint="default"/>
          <w:b w:val="0"/>
          <w:bCs w:val="0"/>
          <w:lang w:val="en-US" w:eastAsia="zh-CN"/>
        </w:rPr>
      </w:pPr>
      <w:del w:id="439" w:author="ASUS" w:date="2021-04-25T04:33:54Z">
        <w:r>
          <w:rPr>
            <w:rFonts w:hint="default" w:eastAsia="宋体"/>
            <w:b w:val="0"/>
            <w:bCs w:val="0"/>
            <w:lang w:val="en-US" w:eastAsia="zh-CN"/>
          </w:rPr>
          <w:delText>12.《五部论注》──其余五部论典的合注</w:delText>
        </w:r>
      </w:del>
    </w:p>
    <w:p>
      <w:pPr>
        <w:rPr>
          <w:rFonts w:hint="default"/>
          <w:lang w:val="en-US" w:eastAsia="zh-CN"/>
        </w:rPr>
      </w:pPr>
      <w:r>
        <w:rPr>
          <w:rFonts w:hint="default" w:eastAsia="宋体"/>
          <w:lang w:val="en-US" w:eastAsia="zh-CN"/>
        </w:rPr>
        <w:t>义注起源于佛陀在世时弟子们对佛陀教导的解释，如收录于《中部》的《法嗣经》《谛分别经》《应习不应习经》等，即是沙利补答尊者详细解释佛陀简短开示的经典。佛陀入灭后，诸圣者、大长老们继续对三藏圣典进行注解诠释，这些注释文献即是上座部佛教的「义注」，它们是上座部佛教历代长老大德们传承佛陀教法的禅修精要和智慧结晶，也是对巴利语三藏圣典最为权威的解释。当能够背诵巴利语三藏的马兴德阿拉汉到斯里兰卡传播佛教时，也把这些三藏的义注一并传到了斯里兰卡。不过，为了学习和理解的方便，这些义注被写成新哈勒语，用新哈勒语来流传，直到佛音尊者去斯里兰卡后才把它们重新翻译为巴利语。</w:t>
      </w:r>
    </w:p>
    <w:p>
      <w:pPr>
        <w:rPr>
          <w:rFonts w:hint="eastAsia"/>
          <w:lang w:val="en-US" w:eastAsia="zh-CN"/>
        </w:rPr>
      </w:pPr>
      <w:r>
        <w:rPr>
          <w:rFonts w:hint="eastAsia"/>
          <w:lang w:val="en-US" w:eastAsia="zh-CN"/>
        </w:rPr>
        <w:t>之后的古代的大长老们又用巴利语撰写了解释义注和根本的再注释书——复注。这些古代文献已经有上千年的历史。</w:t>
      </w:r>
    </w:p>
    <w:p>
      <w:pPr>
        <w:rPr>
          <w:rFonts w:hint="default"/>
          <w:lang w:val="en-US" w:eastAsia="zh-CN"/>
        </w:rPr>
      </w:pPr>
      <w:r>
        <w:rPr>
          <w:rFonts w:hint="eastAsia"/>
          <w:lang w:val="en-US" w:eastAsia="zh-CN"/>
        </w:rPr>
        <w:t>根据上座部佛教传统，巴利语三藏包含了根本，义注，复注在内的100多本书。共计800万单词。长期以来，这些文献以巴利语刻写在棕榈叶上在东南亚国家流传。</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pStyle w:val="2"/>
        <w:bidi w:val="0"/>
        <w:rPr>
          <w:rFonts w:hint="eastAsia"/>
          <w:lang w:val="en-US" w:eastAsia="zh-CN"/>
        </w:rPr>
      </w:pPr>
      <w:bookmarkStart w:id="4" w:name="_Toc21093"/>
      <w:bookmarkStart w:id="5" w:name="_Toc13926"/>
      <w:bookmarkStart w:id="6" w:name="_Toc28731"/>
      <w:r>
        <w:rPr>
          <w:rFonts w:hint="eastAsia"/>
          <w:lang w:val="en-US" w:eastAsia="zh-CN"/>
        </w:rPr>
        <w:t>项目目标</w:t>
      </w:r>
      <w:bookmarkEnd w:id="4"/>
      <w:bookmarkEnd w:id="5"/>
      <w:bookmarkEnd w:id="6"/>
    </w:p>
    <w:p>
      <w:pPr>
        <w:rPr>
          <w:rFonts w:hint="eastAsia"/>
          <w:lang w:val="en-US" w:eastAsia="zh-CN"/>
        </w:rPr>
      </w:pPr>
    </w:p>
    <w:p>
      <w:pPr>
        <w:rPr>
          <w:rFonts w:hint="eastAsia"/>
          <w:lang w:val="en-US" w:eastAsia="zh-CN"/>
        </w:rPr>
      </w:pPr>
      <w:r>
        <w:rPr>
          <w:rFonts w:hint="eastAsia"/>
          <w:lang w:val="en-US" w:eastAsia="zh-CN"/>
        </w:rPr>
        <w:t>本项目旨在对经过六次圣典结集（Sangayana）后形成的巴利语文献（包含根本（Mūla）义注（Atthakatha） 复注（</w:t>
      </w:r>
      <w:r>
        <w:rPr>
          <w:rFonts w:hint="default" w:ascii="Times New Roman" w:hAnsi="Times New Roman" w:cs="Times New Roman"/>
          <w:lang w:val="en-US" w:eastAsia="zh-CN"/>
        </w:rPr>
        <w:t>Ṭika</w:t>
      </w:r>
      <w:r>
        <w:rPr>
          <w:rFonts w:hint="eastAsia"/>
          <w:lang w:val="en-US" w:eastAsia="zh-CN"/>
        </w:rPr>
        <w:t>））以及其相关的外文文献（如缅文逐词解析（Nissaya））进行整理，研究并翻译为汉语。</w:t>
      </w:r>
    </w:p>
    <w:p>
      <w:pPr>
        <w:pStyle w:val="3"/>
        <w:bidi w:val="0"/>
        <w:rPr>
          <w:rFonts w:hint="eastAsia"/>
          <w:lang w:val="en-US" w:eastAsia="zh-CN"/>
        </w:rPr>
      </w:pPr>
      <w:bookmarkStart w:id="7" w:name="_Toc6294"/>
      <w:bookmarkStart w:id="8" w:name="_Toc9942"/>
      <w:bookmarkStart w:id="9" w:name="_Toc18271"/>
      <w:r>
        <w:rPr>
          <w:rFonts w:hint="eastAsia"/>
          <w:lang w:val="en-US" w:eastAsia="zh-CN"/>
        </w:rPr>
        <w:t>三藏文本翻译现状</w:t>
      </w:r>
      <w:bookmarkEnd w:id="7"/>
      <w:bookmarkEnd w:id="8"/>
      <w:bookmarkEnd w:id="9"/>
    </w:p>
    <w:p>
      <w:pPr>
        <w:rPr>
          <w:rFonts w:hint="default"/>
          <w:lang w:val="en-US" w:eastAsia="zh-CN"/>
        </w:rPr>
      </w:pPr>
      <w:r>
        <w:rPr>
          <w:rFonts w:hint="default"/>
          <w:lang w:val="en-US" w:eastAsia="zh-CN"/>
        </w:rPr>
        <w:t>对于英语及华语的使用者而言，找到多种本母的翻译版本并不困难。但是义注及复注只有极少的翻译。由于缺少义注复注，读者很难深入与正确的理解本母的内容。</w:t>
      </w:r>
    </w:p>
    <w:p>
      <w:pPr>
        <w:rPr>
          <w:rFonts w:hint="default"/>
          <w:lang w:val="en-US" w:eastAsia="zh-CN"/>
        </w:rPr>
      </w:pPr>
      <w:r>
        <w:rPr>
          <w:rFonts w:hint="default"/>
          <w:lang w:val="en-US" w:eastAsia="zh-CN"/>
        </w:rPr>
        <w:tab/>
      </w:r>
      <w:r>
        <w:rPr>
          <w:rFonts w:hint="default"/>
          <w:lang w:val="en-US" w:eastAsia="zh-CN"/>
        </w:rPr>
        <w:t>对于非佛教国家的佛弟子修学佛法，难道就只有自己掌握巴利去亲自閲读巴利义注这一条独木桥吗？我们先来分析一下现有资源。</w:t>
      </w:r>
    </w:p>
    <w:tbl>
      <w:tblPr>
        <w:tblStyle w:val="16"/>
        <w:tblW w:w="73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Change w:id="440" w:author="ASUS" w:date="2021-04-25T04:33:30Z">
          <w:tblPr>
            <w:tblStyle w:val="16"/>
            <w:tblW w:w="82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PrChange>
      </w:tblPr>
      <w:tblGrid>
        <w:gridCol w:w="986"/>
        <w:gridCol w:w="1570"/>
        <w:gridCol w:w="1200"/>
        <w:gridCol w:w="1211"/>
        <w:gridCol w:w="1167"/>
        <w:gridCol w:w="1244"/>
        <w:tblGridChange w:id="441">
          <w:tblGrid>
            <w:gridCol w:w="986"/>
            <w:gridCol w:w="1920"/>
            <w:gridCol w:w="1102"/>
            <w:gridCol w:w="1287"/>
            <w:gridCol w:w="1298"/>
            <w:gridCol w:w="1691"/>
          </w:tblGrid>
        </w:tblGridChange>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Change w:id="442" w:author="ASUS" w:date="2021-04-25T04:33:30Z">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blPrExChange>
        </w:tblPrEx>
        <w:trPr>
          <w:trHeight w:val="181" w:hRule="atLeast"/>
          <w:trPrChange w:id="442" w:author="ASUS" w:date="2021-04-25T04:33:30Z">
            <w:trPr>
              <w:trHeight w:val="181" w:hRule="atLeast"/>
            </w:trPr>
          </w:trPrChange>
        </w:trPr>
        <w:tc>
          <w:tcPr>
            <w:tcW w:w="2556" w:type="dxa"/>
            <w:gridSpan w:val="2"/>
            <w:tcBorders>
              <w:top w:val="single" w:color="000000" w:sz="4" w:space="0"/>
              <w:left w:val="single" w:color="000000" w:sz="4" w:space="0"/>
              <w:bottom w:val="single" w:color="000000" w:sz="4" w:space="0"/>
              <w:right w:val="single" w:color="000000" w:sz="4" w:space="0"/>
            </w:tcBorders>
            <w:shd w:val="clear" w:color="auto" w:fill="auto"/>
            <w:vAlign w:val="bottom"/>
            <w:tcPrChange w:id="443" w:author="ASUS" w:date="2021-04-25T04:33:30Z">
              <w:tcPr>
                <w:tcW w:w="2906" w:type="dxa"/>
                <w:gridSpan w:val="2"/>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444" w:author="ASUS" w:date="2021-04-25T04:32:51Z">
                <w:pPr>
                  <w:spacing w:line="240" w:lineRule="auto"/>
                </w:pPr>
              </w:pPrChange>
            </w:pP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bottom"/>
            <w:tcPrChange w:id="445" w:author="ASUS" w:date="2021-04-25T04:33:30Z">
              <w:tcPr>
                <w:tcW w:w="1102"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446" w:author="ASUS" w:date="2021-04-25T04:32:51Z">
                <w:pPr>
                  <w:spacing w:line="240" w:lineRule="auto"/>
                </w:pPr>
              </w:pPrChange>
            </w:pPr>
            <w:r>
              <w:rPr>
                <w:rFonts w:hint="default"/>
                <w:lang w:val="en-US" w:eastAsia="zh-CN"/>
              </w:rPr>
              <w:t>缅文</w:t>
            </w:r>
          </w:p>
        </w:tc>
        <w:tc>
          <w:tcPr>
            <w:tcW w:w="1211" w:type="dxa"/>
            <w:tcBorders>
              <w:top w:val="single" w:color="000000" w:sz="4" w:space="0"/>
              <w:left w:val="single" w:color="000000" w:sz="4" w:space="0"/>
              <w:bottom w:val="single" w:color="000000" w:sz="4" w:space="0"/>
              <w:right w:val="single" w:color="000000" w:sz="4" w:space="0"/>
            </w:tcBorders>
            <w:shd w:val="clear" w:color="auto" w:fill="auto"/>
            <w:vAlign w:val="bottom"/>
            <w:tcPrChange w:id="447" w:author="ASUS" w:date="2021-04-25T04:33:30Z">
              <w:tcPr>
                <w:tcW w:w="1287"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448" w:author="ASUS" w:date="2021-04-25T04:32:51Z">
                <w:pPr>
                  <w:spacing w:line="240" w:lineRule="auto"/>
                </w:pPr>
              </w:pPrChange>
            </w:pPr>
            <w:r>
              <w:rPr>
                <w:rFonts w:hint="default"/>
                <w:lang w:val="en-US" w:eastAsia="zh-CN"/>
              </w:rPr>
              <w:t>僧伽罗文</w:t>
            </w:r>
          </w:p>
        </w:tc>
        <w:tc>
          <w:tcPr>
            <w:tcW w:w="1167" w:type="dxa"/>
            <w:tcBorders>
              <w:top w:val="single" w:color="000000" w:sz="4" w:space="0"/>
              <w:left w:val="single" w:color="000000" w:sz="4" w:space="0"/>
              <w:bottom w:val="single" w:color="000000" w:sz="4" w:space="0"/>
              <w:right w:val="single" w:color="000000" w:sz="4" w:space="0"/>
            </w:tcBorders>
            <w:shd w:val="clear" w:color="auto" w:fill="auto"/>
            <w:vAlign w:val="bottom"/>
            <w:tcPrChange w:id="449" w:author="ASUS" w:date="2021-04-25T04:33:30Z">
              <w:tcPr>
                <w:tcW w:w="1298"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450" w:author="ASUS" w:date="2021-04-25T04:32:51Z">
                <w:pPr>
                  <w:spacing w:line="240" w:lineRule="auto"/>
                </w:pPr>
              </w:pPrChange>
            </w:pPr>
            <w:r>
              <w:rPr>
                <w:rFonts w:hint="default"/>
                <w:lang w:val="en-US" w:eastAsia="zh-CN"/>
              </w:rPr>
              <w:t>英文</w:t>
            </w:r>
          </w:p>
        </w:tc>
        <w:tc>
          <w:tcPr>
            <w:tcW w:w="1244" w:type="dxa"/>
            <w:tcBorders>
              <w:top w:val="single" w:color="000000" w:sz="4" w:space="0"/>
              <w:left w:val="single" w:color="000000" w:sz="4" w:space="0"/>
              <w:bottom w:val="single" w:color="000000" w:sz="4" w:space="0"/>
              <w:right w:val="single" w:color="000000" w:sz="4" w:space="0"/>
            </w:tcBorders>
            <w:shd w:val="clear" w:color="auto" w:fill="auto"/>
            <w:vAlign w:val="bottom"/>
            <w:tcPrChange w:id="451" w:author="ASUS" w:date="2021-04-25T04:33:30Z">
              <w:tcPr>
                <w:tcW w:w="1691"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452" w:author="ASUS" w:date="2021-04-25T04:32:51Z">
                <w:pPr>
                  <w:spacing w:line="240" w:lineRule="auto"/>
                </w:pPr>
              </w:pPrChange>
            </w:pPr>
            <w:r>
              <w:rPr>
                <w:rFonts w:hint="default"/>
                <w:lang w:val="en-US" w:eastAsia="zh-CN"/>
              </w:rPr>
              <w:t>中文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Change w:id="453" w:author="ASUS" w:date="2021-04-25T04:33:30Z">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blPrExChange>
        </w:tblPrEx>
        <w:trPr>
          <w:trHeight w:val="181" w:hRule="atLeast"/>
          <w:trPrChange w:id="453" w:author="ASUS" w:date="2021-04-25T04:33:30Z">
            <w:trPr>
              <w:trHeight w:val="181" w:hRule="atLeast"/>
            </w:trPr>
          </w:trPrChange>
        </w:trPr>
        <w:tc>
          <w:tcPr>
            <w:tcW w:w="986"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Change w:id="454" w:author="ASUS" w:date="2021-04-25T04:33:30Z">
              <w:tcPr>
                <w:tcW w:w="986"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tcPrChange>
          </w:tcPr>
          <w:p>
            <w:pPr>
              <w:spacing w:line="240" w:lineRule="auto"/>
              <w:ind w:firstLine="0" w:firstLineChars="0"/>
              <w:rPr>
                <w:rFonts w:hint="default"/>
                <w:lang w:val="en-US" w:eastAsia="zh-CN"/>
              </w:rPr>
              <w:pPrChange w:id="455" w:author="ASUS" w:date="2021-04-25T04:32:51Z">
                <w:pPr>
                  <w:spacing w:line="240" w:lineRule="auto"/>
                </w:pPr>
              </w:pPrChange>
            </w:pPr>
            <w:r>
              <w:rPr>
                <w:rFonts w:hint="default"/>
                <w:lang w:val="en-US" w:eastAsia="zh-CN"/>
              </w:rPr>
              <w:t>本母</w:t>
            </w:r>
          </w:p>
        </w:tc>
        <w:tc>
          <w:tcPr>
            <w:tcW w:w="1570" w:type="dxa"/>
            <w:tcBorders>
              <w:top w:val="single" w:color="000000" w:sz="4" w:space="0"/>
              <w:left w:val="single" w:color="000000" w:sz="4" w:space="0"/>
              <w:bottom w:val="single" w:color="000000" w:sz="4" w:space="0"/>
              <w:right w:val="single" w:color="000000" w:sz="4" w:space="0"/>
            </w:tcBorders>
            <w:shd w:val="clear" w:color="auto" w:fill="auto"/>
            <w:vAlign w:val="bottom"/>
            <w:tcPrChange w:id="456" w:author="ASUS" w:date="2021-04-25T04:33:30Z">
              <w:tcPr>
                <w:tcW w:w="1920"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457" w:author="ASUS" w:date="2021-04-25T04:32:51Z">
                <w:pPr>
                  <w:spacing w:line="240" w:lineRule="auto"/>
                </w:pPr>
              </w:pPrChange>
            </w:pPr>
            <w:r>
              <w:rPr>
                <w:rFonts w:hint="default"/>
                <w:lang w:val="en-US" w:eastAsia="zh-CN"/>
              </w:rPr>
              <w:t>律藏</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bottom"/>
            <w:tcPrChange w:id="458" w:author="ASUS" w:date="2021-04-25T04:33:30Z">
              <w:tcPr>
                <w:tcW w:w="1102"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459" w:author="ASUS" w:date="2021-04-25T04:32:51Z">
                <w:pPr>
                  <w:spacing w:line="240" w:lineRule="auto"/>
                </w:pPr>
              </w:pPrChange>
            </w:pPr>
            <w:r>
              <w:rPr>
                <w:rFonts w:hint="default"/>
                <w:lang w:val="en-US" w:eastAsia="zh-CN"/>
              </w:rPr>
              <w:t>全</w:t>
            </w:r>
          </w:p>
        </w:tc>
        <w:tc>
          <w:tcPr>
            <w:tcW w:w="1211" w:type="dxa"/>
            <w:tcBorders>
              <w:top w:val="single" w:color="000000" w:sz="4" w:space="0"/>
              <w:left w:val="single" w:color="000000" w:sz="4" w:space="0"/>
              <w:bottom w:val="single" w:color="000000" w:sz="4" w:space="0"/>
              <w:right w:val="single" w:color="000000" w:sz="4" w:space="0"/>
            </w:tcBorders>
            <w:shd w:val="clear" w:color="auto" w:fill="auto"/>
            <w:vAlign w:val="bottom"/>
            <w:tcPrChange w:id="460" w:author="ASUS" w:date="2021-04-25T04:33:30Z">
              <w:tcPr>
                <w:tcW w:w="1287"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461" w:author="ASUS" w:date="2021-04-25T04:32:51Z">
                <w:pPr>
                  <w:spacing w:line="240" w:lineRule="auto"/>
                </w:pPr>
              </w:pPrChange>
            </w:pPr>
            <w:r>
              <w:rPr>
                <w:rFonts w:hint="default"/>
                <w:lang w:val="en-US" w:eastAsia="zh-CN"/>
              </w:rPr>
              <w:t>全</w:t>
            </w:r>
          </w:p>
        </w:tc>
        <w:tc>
          <w:tcPr>
            <w:tcW w:w="1167" w:type="dxa"/>
            <w:tcBorders>
              <w:top w:val="single" w:color="000000" w:sz="4" w:space="0"/>
              <w:left w:val="single" w:color="000000" w:sz="4" w:space="0"/>
              <w:bottom w:val="single" w:color="000000" w:sz="4" w:space="0"/>
              <w:right w:val="single" w:color="000000" w:sz="4" w:space="0"/>
            </w:tcBorders>
            <w:shd w:val="clear" w:color="auto" w:fill="auto"/>
            <w:vAlign w:val="bottom"/>
            <w:tcPrChange w:id="462" w:author="ASUS" w:date="2021-04-25T04:33:30Z">
              <w:tcPr>
                <w:tcW w:w="1298"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463" w:author="ASUS" w:date="2021-04-25T04:32:51Z">
                <w:pPr>
                  <w:spacing w:line="240" w:lineRule="auto"/>
                </w:pPr>
              </w:pPrChange>
            </w:pPr>
            <w:r>
              <w:rPr>
                <w:rFonts w:hint="default"/>
                <w:lang w:val="en-US" w:eastAsia="zh-CN"/>
              </w:rPr>
              <w:t>全</w:t>
            </w:r>
          </w:p>
        </w:tc>
        <w:tc>
          <w:tcPr>
            <w:tcW w:w="1244" w:type="dxa"/>
            <w:tcBorders>
              <w:top w:val="single" w:color="000000" w:sz="4" w:space="0"/>
              <w:left w:val="single" w:color="000000" w:sz="4" w:space="0"/>
              <w:bottom w:val="single" w:color="000000" w:sz="4" w:space="0"/>
              <w:right w:val="single" w:color="000000" w:sz="4" w:space="0"/>
            </w:tcBorders>
            <w:shd w:val="clear" w:color="auto" w:fill="auto"/>
            <w:vAlign w:val="bottom"/>
            <w:tcPrChange w:id="464" w:author="ASUS" w:date="2021-04-25T04:33:30Z">
              <w:tcPr>
                <w:tcW w:w="1691"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465" w:author="ASUS" w:date="2021-04-25T04:32:51Z">
                <w:pPr>
                  <w:spacing w:line="240" w:lineRule="auto"/>
                </w:pPr>
              </w:pPrChange>
            </w:pPr>
            <w:r>
              <w:rPr>
                <w:rFonts w:hint="default"/>
                <w:lang w:val="en-US" w:eastAsia="zh-CN"/>
              </w:rPr>
              <w:t>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Change w:id="466" w:author="ASUS" w:date="2021-04-25T04:33:30Z">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blPrExChange>
        </w:tblPrEx>
        <w:trPr>
          <w:trHeight w:val="313" w:hRule="atLeast"/>
          <w:trPrChange w:id="466" w:author="ASUS" w:date="2021-04-25T04:33:30Z">
            <w:trPr>
              <w:trHeight w:val="313" w:hRule="atLeast"/>
            </w:trPr>
          </w:trPrChange>
        </w:trPr>
        <w:tc>
          <w:tcPr>
            <w:tcW w:w="98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Change w:id="467" w:author="ASUS" w:date="2021-04-25T04:33:30Z">
              <w:tcPr>
                <w:tcW w:w="98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tcPrChange>
          </w:tcPr>
          <w:p>
            <w:pPr>
              <w:spacing w:line="240" w:lineRule="auto"/>
              <w:ind w:firstLine="0" w:firstLineChars="0"/>
              <w:rPr>
                <w:rFonts w:hint="default"/>
                <w:lang w:val="en-US" w:eastAsia="zh-CN"/>
              </w:rPr>
              <w:pPrChange w:id="468" w:author="ASUS" w:date="2021-04-25T04:32:51Z">
                <w:pPr>
                  <w:spacing w:line="240" w:lineRule="auto"/>
                </w:pPr>
              </w:pPrChange>
            </w:pPr>
          </w:p>
        </w:tc>
        <w:tc>
          <w:tcPr>
            <w:tcW w:w="1570" w:type="dxa"/>
            <w:tcBorders>
              <w:top w:val="single" w:color="000000" w:sz="4" w:space="0"/>
              <w:left w:val="single" w:color="000000" w:sz="4" w:space="0"/>
              <w:bottom w:val="single" w:color="000000" w:sz="4" w:space="0"/>
              <w:right w:val="single" w:color="000000" w:sz="4" w:space="0"/>
            </w:tcBorders>
            <w:shd w:val="clear" w:color="auto" w:fill="auto"/>
            <w:vAlign w:val="center"/>
            <w:tcPrChange w:id="469" w:author="ASUS" w:date="2021-04-25T04:33:30Z">
              <w:tcPr>
                <w:tcW w:w="1920" w:type="dxa"/>
                <w:tcBorders>
                  <w:top w:val="single" w:color="000000" w:sz="4" w:space="0"/>
                  <w:left w:val="single" w:color="000000" w:sz="4" w:space="0"/>
                  <w:bottom w:val="single" w:color="000000" w:sz="4" w:space="0"/>
                  <w:right w:val="single" w:color="000000" w:sz="4" w:space="0"/>
                </w:tcBorders>
                <w:shd w:val="clear" w:color="auto" w:fill="auto"/>
                <w:vAlign w:val="center"/>
              </w:tcPr>
            </w:tcPrChange>
          </w:tcPr>
          <w:p>
            <w:pPr>
              <w:spacing w:line="240" w:lineRule="auto"/>
              <w:ind w:firstLine="0" w:firstLineChars="0"/>
              <w:rPr>
                <w:rFonts w:hint="default"/>
                <w:lang w:val="en-US" w:eastAsia="zh-CN"/>
              </w:rPr>
              <w:pPrChange w:id="470" w:author="ASUS" w:date="2021-04-25T04:32:51Z">
                <w:pPr>
                  <w:spacing w:line="240" w:lineRule="auto"/>
                </w:pPr>
              </w:pPrChange>
            </w:pPr>
            <w:r>
              <w:rPr>
                <w:rFonts w:hint="default"/>
                <w:lang w:val="en-US" w:eastAsia="zh-CN"/>
              </w:rPr>
              <w:t>经藏</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bottom"/>
            <w:tcPrChange w:id="471" w:author="ASUS" w:date="2021-04-25T04:33:30Z">
              <w:tcPr>
                <w:tcW w:w="1102"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472" w:author="ASUS" w:date="2021-04-25T04:32:51Z">
                <w:pPr>
                  <w:spacing w:line="240" w:lineRule="auto"/>
                </w:pPr>
              </w:pPrChange>
            </w:pPr>
            <w:r>
              <w:rPr>
                <w:rFonts w:hint="default"/>
                <w:lang w:val="en-US" w:eastAsia="zh-CN"/>
              </w:rPr>
              <w:t>全</w:t>
            </w:r>
          </w:p>
        </w:tc>
        <w:tc>
          <w:tcPr>
            <w:tcW w:w="1211" w:type="dxa"/>
            <w:tcBorders>
              <w:top w:val="single" w:color="000000" w:sz="4" w:space="0"/>
              <w:left w:val="single" w:color="000000" w:sz="4" w:space="0"/>
              <w:bottom w:val="single" w:color="000000" w:sz="4" w:space="0"/>
              <w:right w:val="single" w:color="000000" w:sz="4" w:space="0"/>
            </w:tcBorders>
            <w:shd w:val="clear" w:color="auto" w:fill="auto"/>
            <w:vAlign w:val="bottom"/>
            <w:tcPrChange w:id="473" w:author="ASUS" w:date="2021-04-25T04:33:30Z">
              <w:tcPr>
                <w:tcW w:w="1287"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474" w:author="ASUS" w:date="2021-04-25T04:32:51Z">
                <w:pPr>
                  <w:spacing w:line="240" w:lineRule="auto"/>
                </w:pPr>
              </w:pPrChange>
            </w:pPr>
            <w:r>
              <w:rPr>
                <w:rFonts w:hint="default"/>
                <w:lang w:val="en-US" w:eastAsia="zh-CN"/>
              </w:rPr>
              <w:t>全</w:t>
            </w:r>
          </w:p>
        </w:tc>
        <w:tc>
          <w:tcPr>
            <w:tcW w:w="1167" w:type="dxa"/>
            <w:tcBorders>
              <w:top w:val="single" w:color="000000" w:sz="4" w:space="0"/>
              <w:left w:val="single" w:color="000000" w:sz="4" w:space="0"/>
              <w:bottom w:val="single" w:color="000000" w:sz="4" w:space="0"/>
              <w:right w:val="single" w:color="000000" w:sz="4" w:space="0"/>
            </w:tcBorders>
            <w:shd w:val="clear" w:color="auto" w:fill="auto"/>
            <w:vAlign w:val="bottom"/>
            <w:tcPrChange w:id="475" w:author="ASUS" w:date="2021-04-25T04:33:30Z">
              <w:tcPr>
                <w:tcW w:w="1298"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476" w:author="ASUS" w:date="2021-04-25T04:32:51Z">
                <w:pPr>
                  <w:spacing w:line="240" w:lineRule="auto"/>
                </w:pPr>
              </w:pPrChange>
            </w:pPr>
            <w:r>
              <w:rPr>
                <w:rFonts w:hint="default"/>
                <w:lang w:val="en-US" w:eastAsia="zh-CN"/>
              </w:rPr>
              <w:t>部分</w:t>
            </w:r>
          </w:p>
        </w:tc>
        <w:tc>
          <w:tcPr>
            <w:tcW w:w="1244" w:type="dxa"/>
            <w:tcBorders>
              <w:top w:val="single" w:color="000000" w:sz="4" w:space="0"/>
              <w:left w:val="single" w:color="000000" w:sz="4" w:space="0"/>
              <w:bottom w:val="single" w:color="000000" w:sz="4" w:space="0"/>
              <w:right w:val="single" w:color="000000" w:sz="4" w:space="0"/>
            </w:tcBorders>
            <w:shd w:val="clear" w:color="auto" w:fill="auto"/>
            <w:vAlign w:val="bottom"/>
            <w:tcPrChange w:id="477" w:author="ASUS" w:date="2021-04-25T04:33:30Z">
              <w:tcPr>
                <w:tcW w:w="1691"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478" w:author="ASUS" w:date="2021-04-25T04:32:51Z">
                <w:pPr>
                  <w:spacing w:line="240" w:lineRule="auto"/>
                </w:pPr>
              </w:pPrChange>
            </w:pPr>
            <w:r>
              <w:rPr>
                <w:rFonts w:hint="default"/>
                <w:lang w:val="en-US" w:eastAsia="zh-CN"/>
              </w:rPr>
              <w:t>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Change w:id="479" w:author="ASUS" w:date="2021-04-25T04:33:30Z">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blPrExChange>
        </w:tblPrEx>
        <w:trPr>
          <w:trHeight w:val="313" w:hRule="atLeast"/>
          <w:trPrChange w:id="479" w:author="ASUS" w:date="2021-04-25T04:33:30Z">
            <w:trPr>
              <w:trHeight w:val="313" w:hRule="atLeast"/>
            </w:trPr>
          </w:trPrChange>
        </w:trPr>
        <w:tc>
          <w:tcPr>
            <w:tcW w:w="98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Change w:id="480" w:author="ASUS" w:date="2021-04-25T04:33:30Z">
              <w:tcPr>
                <w:tcW w:w="98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tcPrChange>
          </w:tcPr>
          <w:p>
            <w:pPr>
              <w:spacing w:line="240" w:lineRule="auto"/>
              <w:ind w:firstLine="0" w:firstLineChars="0"/>
              <w:rPr>
                <w:rFonts w:hint="default"/>
                <w:lang w:val="en-US" w:eastAsia="zh-CN"/>
              </w:rPr>
              <w:pPrChange w:id="481" w:author="ASUS" w:date="2021-04-25T04:32:51Z">
                <w:pPr>
                  <w:spacing w:line="240" w:lineRule="auto"/>
                </w:pPr>
              </w:pPrChange>
            </w:pPr>
          </w:p>
        </w:tc>
        <w:tc>
          <w:tcPr>
            <w:tcW w:w="1570" w:type="dxa"/>
            <w:tcBorders>
              <w:top w:val="single" w:color="000000" w:sz="4" w:space="0"/>
              <w:left w:val="single" w:color="000000" w:sz="4" w:space="0"/>
              <w:bottom w:val="single" w:color="000000" w:sz="4" w:space="0"/>
              <w:right w:val="single" w:color="000000" w:sz="4" w:space="0"/>
            </w:tcBorders>
            <w:shd w:val="clear" w:color="auto" w:fill="auto"/>
            <w:vAlign w:val="center"/>
            <w:tcPrChange w:id="482" w:author="ASUS" w:date="2021-04-25T04:33:30Z">
              <w:tcPr>
                <w:tcW w:w="1920" w:type="dxa"/>
                <w:tcBorders>
                  <w:top w:val="single" w:color="000000" w:sz="4" w:space="0"/>
                  <w:left w:val="single" w:color="000000" w:sz="4" w:space="0"/>
                  <w:bottom w:val="single" w:color="000000" w:sz="4" w:space="0"/>
                  <w:right w:val="single" w:color="000000" w:sz="4" w:space="0"/>
                </w:tcBorders>
                <w:shd w:val="clear" w:color="auto" w:fill="auto"/>
                <w:vAlign w:val="center"/>
              </w:tcPr>
            </w:tcPrChange>
          </w:tcPr>
          <w:p>
            <w:pPr>
              <w:spacing w:line="240" w:lineRule="auto"/>
              <w:ind w:firstLine="0" w:firstLineChars="0"/>
              <w:rPr>
                <w:rFonts w:hint="default"/>
                <w:lang w:val="en-US" w:eastAsia="zh-CN"/>
              </w:rPr>
              <w:pPrChange w:id="483" w:author="ASUS" w:date="2021-04-25T04:32:51Z">
                <w:pPr>
                  <w:spacing w:line="240" w:lineRule="auto"/>
                </w:pPr>
              </w:pPrChange>
            </w:pPr>
            <w:r>
              <w:rPr>
                <w:rFonts w:hint="default"/>
                <w:lang w:val="en-US" w:eastAsia="zh-CN"/>
              </w:rPr>
              <w:t>阿比达磨藏</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bottom"/>
            <w:tcPrChange w:id="484" w:author="ASUS" w:date="2021-04-25T04:33:30Z">
              <w:tcPr>
                <w:tcW w:w="1102"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485" w:author="ASUS" w:date="2021-04-25T04:32:51Z">
                <w:pPr>
                  <w:spacing w:line="240" w:lineRule="auto"/>
                </w:pPr>
              </w:pPrChange>
            </w:pPr>
            <w:r>
              <w:rPr>
                <w:rFonts w:hint="default"/>
                <w:lang w:val="en-US" w:eastAsia="zh-CN"/>
              </w:rPr>
              <w:t>全</w:t>
            </w:r>
          </w:p>
        </w:tc>
        <w:tc>
          <w:tcPr>
            <w:tcW w:w="1211" w:type="dxa"/>
            <w:tcBorders>
              <w:top w:val="single" w:color="000000" w:sz="4" w:space="0"/>
              <w:left w:val="single" w:color="000000" w:sz="4" w:space="0"/>
              <w:bottom w:val="single" w:color="000000" w:sz="4" w:space="0"/>
              <w:right w:val="single" w:color="000000" w:sz="4" w:space="0"/>
            </w:tcBorders>
            <w:shd w:val="clear" w:color="auto" w:fill="auto"/>
            <w:vAlign w:val="bottom"/>
            <w:tcPrChange w:id="486" w:author="ASUS" w:date="2021-04-25T04:33:30Z">
              <w:tcPr>
                <w:tcW w:w="1287"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487" w:author="ASUS" w:date="2021-04-25T04:32:51Z">
                <w:pPr>
                  <w:spacing w:line="240" w:lineRule="auto"/>
                </w:pPr>
              </w:pPrChange>
            </w:pPr>
            <w:r>
              <w:rPr>
                <w:rFonts w:hint="default"/>
                <w:lang w:val="en-US" w:eastAsia="zh-CN"/>
              </w:rPr>
              <w:t>全</w:t>
            </w:r>
          </w:p>
        </w:tc>
        <w:tc>
          <w:tcPr>
            <w:tcW w:w="1167" w:type="dxa"/>
            <w:tcBorders>
              <w:top w:val="single" w:color="000000" w:sz="4" w:space="0"/>
              <w:left w:val="single" w:color="000000" w:sz="4" w:space="0"/>
              <w:bottom w:val="single" w:color="000000" w:sz="4" w:space="0"/>
              <w:right w:val="single" w:color="000000" w:sz="4" w:space="0"/>
            </w:tcBorders>
            <w:shd w:val="clear" w:color="auto" w:fill="auto"/>
            <w:vAlign w:val="bottom"/>
            <w:tcPrChange w:id="488" w:author="ASUS" w:date="2021-04-25T04:33:30Z">
              <w:tcPr>
                <w:tcW w:w="1298"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489" w:author="ASUS" w:date="2021-04-25T04:32:51Z">
                <w:pPr>
                  <w:spacing w:line="240" w:lineRule="auto"/>
                </w:pPr>
              </w:pPrChange>
            </w:pPr>
            <w:r>
              <w:rPr>
                <w:rFonts w:hint="default"/>
                <w:lang w:val="en-US" w:eastAsia="zh-CN"/>
              </w:rPr>
              <w:t>部分</w:t>
            </w:r>
          </w:p>
        </w:tc>
        <w:tc>
          <w:tcPr>
            <w:tcW w:w="1244" w:type="dxa"/>
            <w:tcBorders>
              <w:top w:val="single" w:color="000000" w:sz="4" w:space="0"/>
              <w:left w:val="single" w:color="000000" w:sz="4" w:space="0"/>
              <w:bottom w:val="single" w:color="000000" w:sz="4" w:space="0"/>
              <w:right w:val="single" w:color="000000" w:sz="4" w:space="0"/>
            </w:tcBorders>
            <w:shd w:val="clear" w:color="auto" w:fill="auto"/>
            <w:vAlign w:val="bottom"/>
            <w:tcPrChange w:id="490" w:author="ASUS" w:date="2021-04-25T04:33:30Z">
              <w:tcPr>
                <w:tcW w:w="1691"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491" w:author="ASUS" w:date="2021-04-25T04:32:51Z">
                <w:pPr>
                  <w:spacing w:line="240" w:lineRule="auto"/>
                </w:pPr>
              </w:pPrChange>
            </w:pPr>
            <w:r>
              <w:rPr>
                <w:rFonts w:hint="default"/>
                <w:lang w:val="en-US" w:eastAsia="zh-CN"/>
              </w:rPr>
              <w:t>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Change w:id="492" w:author="ASUS" w:date="2021-04-25T04:33:30Z">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blPrExChange>
        </w:tblPrEx>
        <w:trPr>
          <w:trHeight w:val="181" w:hRule="atLeast"/>
          <w:trPrChange w:id="492" w:author="ASUS" w:date="2021-04-25T04:33:30Z">
            <w:trPr>
              <w:trHeight w:val="181" w:hRule="atLeast"/>
            </w:trPr>
          </w:trPrChange>
        </w:trPr>
        <w:tc>
          <w:tcPr>
            <w:tcW w:w="986"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Change w:id="493" w:author="ASUS" w:date="2021-04-25T04:33:30Z">
              <w:tcPr>
                <w:tcW w:w="986"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tcPrChange>
          </w:tcPr>
          <w:p>
            <w:pPr>
              <w:spacing w:line="240" w:lineRule="auto"/>
              <w:ind w:firstLine="0" w:firstLineChars="0"/>
              <w:rPr>
                <w:rFonts w:hint="default"/>
                <w:lang w:val="en-US" w:eastAsia="zh-CN"/>
              </w:rPr>
              <w:pPrChange w:id="494" w:author="ASUS" w:date="2021-04-25T04:32:51Z">
                <w:pPr>
                  <w:spacing w:line="240" w:lineRule="auto"/>
                </w:pPr>
              </w:pPrChange>
            </w:pPr>
            <w:r>
              <w:rPr>
                <w:rFonts w:hint="default"/>
                <w:lang w:val="en-US" w:eastAsia="zh-CN"/>
              </w:rPr>
              <w:t>义注</w:t>
            </w:r>
          </w:p>
        </w:tc>
        <w:tc>
          <w:tcPr>
            <w:tcW w:w="1570" w:type="dxa"/>
            <w:tcBorders>
              <w:top w:val="single" w:color="000000" w:sz="4" w:space="0"/>
              <w:left w:val="single" w:color="000000" w:sz="4" w:space="0"/>
              <w:bottom w:val="single" w:color="000000" w:sz="4" w:space="0"/>
              <w:right w:val="single" w:color="000000" w:sz="4" w:space="0"/>
            </w:tcBorders>
            <w:shd w:val="clear" w:color="auto" w:fill="auto"/>
            <w:vAlign w:val="bottom"/>
            <w:tcPrChange w:id="495" w:author="ASUS" w:date="2021-04-25T04:33:30Z">
              <w:tcPr>
                <w:tcW w:w="1920"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496" w:author="ASUS" w:date="2021-04-25T04:32:51Z">
                <w:pPr>
                  <w:spacing w:line="240" w:lineRule="auto"/>
                </w:pPr>
              </w:pPrChange>
            </w:pPr>
            <w:r>
              <w:rPr>
                <w:rFonts w:hint="default"/>
                <w:lang w:val="en-US" w:eastAsia="zh-CN"/>
              </w:rPr>
              <w:t>律藏</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bottom"/>
            <w:tcPrChange w:id="497" w:author="ASUS" w:date="2021-04-25T04:33:30Z">
              <w:tcPr>
                <w:tcW w:w="1102"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498" w:author="ASUS" w:date="2021-04-25T04:32:51Z">
                <w:pPr>
                  <w:spacing w:line="240" w:lineRule="auto"/>
                </w:pPr>
              </w:pPrChange>
            </w:pPr>
            <w:r>
              <w:rPr>
                <w:rFonts w:hint="default"/>
                <w:lang w:val="en-US" w:eastAsia="zh-CN"/>
              </w:rPr>
              <w:t>全</w:t>
            </w:r>
          </w:p>
        </w:tc>
        <w:tc>
          <w:tcPr>
            <w:tcW w:w="1211" w:type="dxa"/>
            <w:tcBorders>
              <w:top w:val="single" w:color="000000" w:sz="4" w:space="0"/>
              <w:left w:val="single" w:color="000000" w:sz="4" w:space="0"/>
              <w:bottom w:val="single" w:color="000000" w:sz="4" w:space="0"/>
              <w:right w:val="single" w:color="000000" w:sz="4" w:space="0"/>
            </w:tcBorders>
            <w:shd w:val="clear" w:color="auto" w:fill="auto"/>
            <w:vAlign w:val="bottom"/>
            <w:tcPrChange w:id="499" w:author="ASUS" w:date="2021-04-25T04:33:30Z">
              <w:tcPr>
                <w:tcW w:w="1287"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00" w:author="ASUS" w:date="2021-04-25T04:32:51Z">
                <w:pPr>
                  <w:spacing w:line="240" w:lineRule="auto"/>
                </w:pPr>
              </w:pPrChange>
            </w:pPr>
            <w:r>
              <w:rPr>
                <w:rFonts w:hint="default"/>
                <w:lang w:val="en-US" w:eastAsia="zh-CN"/>
              </w:rPr>
              <w:t>全</w:t>
            </w:r>
          </w:p>
        </w:tc>
        <w:tc>
          <w:tcPr>
            <w:tcW w:w="1167" w:type="dxa"/>
            <w:tcBorders>
              <w:top w:val="single" w:color="000000" w:sz="4" w:space="0"/>
              <w:left w:val="single" w:color="000000" w:sz="4" w:space="0"/>
              <w:bottom w:val="single" w:color="000000" w:sz="4" w:space="0"/>
              <w:right w:val="single" w:color="000000" w:sz="4" w:space="0"/>
            </w:tcBorders>
            <w:shd w:val="clear" w:color="auto" w:fill="auto"/>
            <w:vAlign w:val="bottom"/>
            <w:tcPrChange w:id="501" w:author="ASUS" w:date="2021-04-25T04:33:30Z">
              <w:tcPr>
                <w:tcW w:w="1298"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02" w:author="ASUS" w:date="2021-04-25T04:32:51Z">
                <w:pPr>
                  <w:spacing w:line="240" w:lineRule="auto"/>
                </w:pPr>
              </w:pPrChange>
            </w:pPr>
            <w:r>
              <w:rPr>
                <w:rFonts w:hint="default"/>
                <w:lang w:val="en-US" w:eastAsia="zh-CN"/>
              </w:rPr>
              <w:t>极少</w:t>
            </w:r>
          </w:p>
        </w:tc>
        <w:tc>
          <w:tcPr>
            <w:tcW w:w="1244" w:type="dxa"/>
            <w:tcBorders>
              <w:top w:val="single" w:color="000000" w:sz="4" w:space="0"/>
              <w:left w:val="single" w:color="000000" w:sz="4" w:space="0"/>
              <w:bottom w:val="single" w:color="000000" w:sz="4" w:space="0"/>
              <w:right w:val="single" w:color="000000" w:sz="4" w:space="0"/>
            </w:tcBorders>
            <w:shd w:val="clear" w:color="auto" w:fill="auto"/>
            <w:vAlign w:val="bottom"/>
            <w:tcPrChange w:id="503" w:author="ASUS" w:date="2021-04-25T04:33:30Z">
              <w:tcPr>
                <w:tcW w:w="1691"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04" w:author="ASUS" w:date="2021-04-25T04:32:51Z">
                <w:pPr>
                  <w:spacing w:line="240" w:lineRule="auto"/>
                </w:pPr>
              </w:pPrChange>
            </w:pPr>
            <w:r>
              <w:rPr>
                <w:rFonts w:hint="default"/>
                <w:lang w:val="en-US" w:eastAsia="zh-CN"/>
              </w:rPr>
              <w:t>极少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Change w:id="505" w:author="ASUS" w:date="2021-04-25T04:33:30Z">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blPrExChange>
        </w:tblPrEx>
        <w:trPr>
          <w:trHeight w:val="313" w:hRule="atLeast"/>
          <w:trPrChange w:id="505" w:author="ASUS" w:date="2021-04-25T04:33:30Z">
            <w:trPr>
              <w:trHeight w:val="313" w:hRule="atLeast"/>
            </w:trPr>
          </w:trPrChange>
        </w:trPr>
        <w:tc>
          <w:tcPr>
            <w:tcW w:w="98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Change w:id="506" w:author="ASUS" w:date="2021-04-25T04:33:30Z">
              <w:tcPr>
                <w:tcW w:w="98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tcPrChange>
          </w:tcPr>
          <w:p>
            <w:pPr>
              <w:spacing w:line="240" w:lineRule="auto"/>
              <w:ind w:firstLine="0" w:firstLineChars="0"/>
              <w:rPr>
                <w:rFonts w:hint="default"/>
                <w:lang w:val="en-US" w:eastAsia="zh-CN"/>
              </w:rPr>
              <w:pPrChange w:id="507" w:author="ASUS" w:date="2021-04-25T04:32:51Z">
                <w:pPr>
                  <w:spacing w:line="240" w:lineRule="auto"/>
                </w:pPr>
              </w:pPrChange>
            </w:pPr>
          </w:p>
        </w:tc>
        <w:tc>
          <w:tcPr>
            <w:tcW w:w="1570" w:type="dxa"/>
            <w:tcBorders>
              <w:top w:val="single" w:color="000000" w:sz="4" w:space="0"/>
              <w:left w:val="single" w:color="000000" w:sz="4" w:space="0"/>
              <w:bottom w:val="single" w:color="000000" w:sz="4" w:space="0"/>
              <w:right w:val="single" w:color="000000" w:sz="4" w:space="0"/>
            </w:tcBorders>
            <w:shd w:val="clear" w:color="auto" w:fill="auto"/>
            <w:vAlign w:val="center"/>
            <w:tcPrChange w:id="508" w:author="ASUS" w:date="2021-04-25T04:33:30Z">
              <w:tcPr>
                <w:tcW w:w="1920" w:type="dxa"/>
                <w:tcBorders>
                  <w:top w:val="single" w:color="000000" w:sz="4" w:space="0"/>
                  <w:left w:val="single" w:color="000000" w:sz="4" w:space="0"/>
                  <w:bottom w:val="single" w:color="000000" w:sz="4" w:space="0"/>
                  <w:right w:val="single" w:color="000000" w:sz="4" w:space="0"/>
                </w:tcBorders>
                <w:shd w:val="clear" w:color="auto" w:fill="auto"/>
                <w:vAlign w:val="center"/>
              </w:tcPr>
            </w:tcPrChange>
          </w:tcPr>
          <w:p>
            <w:pPr>
              <w:spacing w:line="240" w:lineRule="auto"/>
              <w:ind w:firstLine="0" w:firstLineChars="0"/>
              <w:rPr>
                <w:rFonts w:hint="default"/>
                <w:lang w:val="en-US" w:eastAsia="zh-CN"/>
              </w:rPr>
              <w:pPrChange w:id="509" w:author="ASUS" w:date="2021-04-25T04:32:51Z">
                <w:pPr>
                  <w:spacing w:line="240" w:lineRule="auto"/>
                </w:pPr>
              </w:pPrChange>
            </w:pPr>
            <w:r>
              <w:rPr>
                <w:rFonts w:hint="default"/>
                <w:lang w:val="en-US" w:eastAsia="zh-CN"/>
              </w:rPr>
              <w:t>经藏</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bottom"/>
            <w:tcPrChange w:id="510" w:author="ASUS" w:date="2021-04-25T04:33:30Z">
              <w:tcPr>
                <w:tcW w:w="1102"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11" w:author="ASUS" w:date="2021-04-25T04:32:51Z">
                <w:pPr>
                  <w:spacing w:line="240" w:lineRule="auto"/>
                </w:pPr>
              </w:pPrChange>
            </w:pPr>
            <w:r>
              <w:rPr>
                <w:rFonts w:hint="default"/>
                <w:lang w:val="en-US" w:eastAsia="zh-CN"/>
              </w:rPr>
              <w:t>全</w:t>
            </w:r>
          </w:p>
        </w:tc>
        <w:tc>
          <w:tcPr>
            <w:tcW w:w="1211" w:type="dxa"/>
            <w:tcBorders>
              <w:top w:val="single" w:color="000000" w:sz="4" w:space="0"/>
              <w:left w:val="single" w:color="000000" w:sz="4" w:space="0"/>
              <w:bottom w:val="single" w:color="000000" w:sz="4" w:space="0"/>
              <w:right w:val="single" w:color="000000" w:sz="4" w:space="0"/>
            </w:tcBorders>
            <w:shd w:val="clear" w:color="auto" w:fill="auto"/>
            <w:vAlign w:val="bottom"/>
            <w:tcPrChange w:id="512" w:author="ASUS" w:date="2021-04-25T04:33:30Z">
              <w:tcPr>
                <w:tcW w:w="1287"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13" w:author="ASUS" w:date="2021-04-25T04:32:51Z">
                <w:pPr>
                  <w:spacing w:line="240" w:lineRule="auto"/>
                </w:pPr>
              </w:pPrChange>
            </w:pPr>
            <w:r>
              <w:rPr>
                <w:rFonts w:hint="default"/>
                <w:lang w:val="en-US" w:eastAsia="zh-CN"/>
              </w:rPr>
              <w:t>全</w:t>
            </w:r>
          </w:p>
        </w:tc>
        <w:tc>
          <w:tcPr>
            <w:tcW w:w="1167" w:type="dxa"/>
            <w:tcBorders>
              <w:top w:val="single" w:color="000000" w:sz="4" w:space="0"/>
              <w:left w:val="single" w:color="000000" w:sz="4" w:space="0"/>
              <w:bottom w:val="single" w:color="000000" w:sz="4" w:space="0"/>
              <w:right w:val="single" w:color="000000" w:sz="4" w:space="0"/>
            </w:tcBorders>
            <w:shd w:val="clear" w:color="auto" w:fill="auto"/>
            <w:vAlign w:val="bottom"/>
            <w:tcPrChange w:id="514" w:author="ASUS" w:date="2021-04-25T04:33:30Z">
              <w:tcPr>
                <w:tcW w:w="1298"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15" w:author="ASUS" w:date="2021-04-25T04:32:51Z">
                <w:pPr>
                  <w:spacing w:line="240" w:lineRule="auto"/>
                </w:pPr>
              </w:pPrChange>
            </w:pPr>
            <w:r>
              <w:rPr>
                <w:rFonts w:hint="default"/>
                <w:lang w:val="en-US" w:eastAsia="zh-CN"/>
              </w:rPr>
              <w:t>极少</w:t>
            </w:r>
          </w:p>
        </w:tc>
        <w:tc>
          <w:tcPr>
            <w:tcW w:w="1244" w:type="dxa"/>
            <w:tcBorders>
              <w:top w:val="single" w:color="000000" w:sz="4" w:space="0"/>
              <w:left w:val="single" w:color="000000" w:sz="4" w:space="0"/>
              <w:bottom w:val="single" w:color="000000" w:sz="4" w:space="0"/>
              <w:right w:val="single" w:color="000000" w:sz="4" w:space="0"/>
            </w:tcBorders>
            <w:shd w:val="clear" w:color="auto" w:fill="auto"/>
            <w:vAlign w:val="bottom"/>
            <w:tcPrChange w:id="516" w:author="ASUS" w:date="2021-04-25T04:33:30Z">
              <w:tcPr>
                <w:tcW w:w="1691"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17" w:author="ASUS" w:date="2021-04-25T04:32:51Z">
                <w:pPr>
                  <w:spacing w:line="240" w:lineRule="auto"/>
                </w:pPr>
              </w:pPrChange>
            </w:pPr>
            <w:r>
              <w:rPr>
                <w:rFonts w:hint="default"/>
                <w:lang w:val="en-US" w:eastAsia="zh-CN"/>
              </w:rPr>
              <w:t>极少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Change w:id="518" w:author="ASUS" w:date="2021-04-25T04:33:30Z">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blPrExChange>
        </w:tblPrEx>
        <w:trPr>
          <w:trHeight w:val="313" w:hRule="atLeast"/>
          <w:trPrChange w:id="518" w:author="ASUS" w:date="2021-04-25T04:33:30Z">
            <w:trPr>
              <w:trHeight w:val="313" w:hRule="atLeast"/>
            </w:trPr>
          </w:trPrChange>
        </w:trPr>
        <w:tc>
          <w:tcPr>
            <w:tcW w:w="98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Change w:id="519" w:author="ASUS" w:date="2021-04-25T04:33:30Z">
              <w:tcPr>
                <w:tcW w:w="98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tcPrChange>
          </w:tcPr>
          <w:p>
            <w:pPr>
              <w:spacing w:line="240" w:lineRule="auto"/>
              <w:ind w:firstLine="0" w:firstLineChars="0"/>
              <w:rPr>
                <w:rFonts w:hint="default"/>
                <w:lang w:val="en-US" w:eastAsia="zh-CN"/>
              </w:rPr>
              <w:pPrChange w:id="520" w:author="ASUS" w:date="2021-04-25T04:32:51Z">
                <w:pPr>
                  <w:spacing w:line="240" w:lineRule="auto"/>
                </w:pPr>
              </w:pPrChange>
            </w:pPr>
          </w:p>
        </w:tc>
        <w:tc>
          <w:tcPr>
            <w:tcW w:w="1570" w:type="dxa"/>
            <w:tcBorders>
              <w:top w:val="single" w:color="000000" w:sz="4" w:space="0"/>
              <w:left w:val="single" w:color="000000" w:sz="4" w:space="0"/>
              <w:bottom w:val="single" w:color="000000" w:sz="4" w:space="0"/>
              <w:right w:val="single" w:color="000000" w:sz="4" w:space="0"/>
            </w:tcBorders>
            <w:shd w:val="clear" w:color="auto" w:fill="auto"/>
            <w:vAlign w:val="center"/>
            <w:tcPrChange w:id="521" w:author="ASUS" w:date="2021-04-25T04:33:30Z">
              <w:tcPr>
                <w:tcW w:w="1920" w:type="dxa"/>
                <w:tcBorders>
                  <w:top w:val="single" w:color="000000" w:sz="4" w:space="0"/>
                  <w:left w:val="single" w:color="000000" w:sz="4" w:space="0"/>
                  <w:bottom w:val="single" w:color="000000" w:sz="4" w:space="0"/>
                  <w:right w:val="single" w:color="000000" w:sz="4" w:space="0"/>
                </w:tcBorders>
                <w:shd w:val="clear" w:color="auto" w:fill="auto"/>
                <w:vAlign w:val="center"/>
              </w:tcPr>
            </w:tcPrChange>
          </w:tcPr>
          <w:p>
            <w:pPr>
              <w:spacing w:line="240" w:lineRule="auto"/>
              <w:ind w:firstLine="0" w:firstLineChars="0"/>
              <w:rPr>
                <w:rFonts w:hint="default"/>
                <w:lang w:val="en-US" w:eastAsia="zh-CN"/>
              </w:rPr>
              <w:pPrChange w:id="522" w:author="ASUS" w:date="2021-04-25T04:32:51Z">
                <w:pPr>
                  <w:spacing w:line="240" w:lineRule="auto"/>
                </w:pPr>
              </w:pPrChange>
            </w:pPr>
            <w:r>
              <w:rPr>
                <w:rFonts w:hint="default"/>
                <w:lang w:val="en-US" w:eastAsia="zh-CN"/>
              </w:rPr>
              <w:t>阿比达磨藏</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bottom"/>
            <w:tcPrChange w:id="523" w:author="ASUS" w:date="2021-04-25T04:33:30Z">
              <w:tcPr>
                <w:tcW w:w="1102"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24" w:author="ASUS" w:date="2021-04-25T04:32:51Z">
                <w:pPr>
                  <w:spacing w:line="240" w:lineRule="auto"/>
                </w:pPr>
              </w:pPrChange>
            </w:pPr>
            <w:r>
              <w:rPr>
                <w:rFonts w:hint="default"/>
                <w:lang w:val="en-US" w:eastAsia="zh-CN"/>
              </w:rPr>
              <w:t>全</w:t>
            </w:r>
          </w:p>
        </w:tc>
        <w:tc>
          <w:tcPr>
            <w:tcW w:w="1211" w:type="dxa"/>
            <w:tcBorders>
              <w:top w:val="single" w:color="000000" w:sz="4" w:space="0"/>
              <w:left w:val="single" w:color="000000" w:sz="4" w:space="0"/>
              <w:bottom w:val="single" w:color="000000" w:sz="4" w:space="0"/>
              <w:right w:val="single" w:color="000000" w:sz="4" w:space="0"/>
            </w:tcBorders>
            <w:shd w:val="clear" w:color="auto" w:fill="auto"/>
            <w:vAlign w:val="bottom"/>
            <w:tcPrChange w:id="525" w:author="ASUS" w:date="2021-04-25T04:33:30Z">
              <w:tcPr>
                <w:tcW w:w="1287"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26" w:author="ASUS" w:date="2021-04-25T04:32:51Z">
                <w:pPr>
                  <w:spacing w:line="240" w:lineRule="auto"/>
                </w:pPr>
              </w:pPrChange>
            </w:pPr>
            <w:r>
              <w:rPr>
                <w:rFonts w:hint="default"/>
                <w:lang w:val="en-US" w:eastAsia="zh-CN"/>
              </w:rPr>
              <w:t>全</w:t>
            </w:r>
          </w:p>
        </w:tc>
        <w:tc>
          <w:tcPr>
            <w:tcW w:w="1167" w:type="dxa"/>
            <w:tcBorders>
              <w:top w:val="single" w:color="000000" w:sz="4" w:space="0"/>
              <w:left w:val="single" w:color="000000" w:sz="4" w:space="0"/>
              <w:bottom w:val="single" w:color="000000" w:sz="4" w:space="0"/>
              <w:right w:val="single" w:color="000000" w:sz="4" w:space="0"/>
            </w:tcBorders>
            <w:shd w:val="clear" w:color="auto" w:fill="auto"/>
            <w:vAlign w:val="bottom"/>
            <w:tcPrChange w:id="527" w:author="ASUS" w:date="2021-04-25T04:33:30Z">
              <w:tcPr>
                <w:tcW w:w="1298"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28" w:author="ASUS" w:date="2021-04-25T04:32:51Z">
                <w:pPr>
                  <w:spacing w:line="240" w:lineRule="auto"/>
                </w:pPr>
              </w:pPrChange>
            </w:pPr>
            <w:r>
              <w:rPr>
                <w:rFonts w:hint="default"/>
                <w:lang w:val="en-US" w:eastAsia="zh-CN"/>
              </w:rPr>
              <w:t>极少</w:t>
            </w:r>
          </w:p>
        </w:tc>
        <w:tc>
          <w:tcPr>
            <w:tcW w:w="1244" w:type="dxa"/>
            <w:tcBorders>
              <w:top w:val="single" w:color="000000" w:sz="4" w:space="0"/>
              <w:left w:val="single" w:color="000000" w:sz="4" w:space="0"/>
              <w:bottom w:val="single" w:color="000000" w:sz="4" w:space="0"/>
              <w:right w:val="single" w:color="000000" w:sz="4" w:space="0"/>
            </w:tcBorders>
            <w:shd w:val="clear" w:color="auto" w:fill="auto"/>
            <w:vAlign w:val="bottom"/>
            <w:tcPrChange w:id="529" w:author="ASUS" w:date="2021-04-25T04:33:30Z">
              <w:tcPr>
                <w:tcW w:w="1691"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30" w:author="ASUS" w:date="2021-04-25T04:32:51Z">
                <w:pPr>
                  <w:spacing w:line="240" w:lineRule="auto"/>
                </w:pPr>
              </w:pPrChange>
            </w:pPr>
            <w:r>
              <w:rPr>
                <w:rFonts w:hint="default"/>
                <w:lang w:val="en-US" w:eastAsia="zh-CN"/>
              </w:rPr>
              <w:t>极少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Change w:id="531" w:author="ASUS" w:date="2021-04-25T04:33:30Z">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blPrExChange>
        </w:tblPrEx>
        <w:trPr>
          <w:trHeight w:val="181" w:hRule="atLeast"/>
          <w:trPrChange w:id="531" w:author="ASUS" w:date="2021-04-25T04:33:30Z">
            <w:trPr>
              <w:trHeight w:val="181" w:hRule="atLeast"/>
            </w:trPr>
          </w:trPrChange>
        </w:trPr>
        <w:tc>
          <w:tcPr>
            <w:tcW w:w="98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Change w:id="532" w:author="ASUS" w:date="2021-04-25T04:33:30Z">
              <w:tcPr>
                <w:tcW w:w="98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tcPrChange>
          </w:tcPr>
          <w:p>
            <w:pPr>
              <w:spacing w:line="240" w:lineRule="auto"/>
              <w:ind w:firstLine="0" w:firstLineChars="0"/>
              <w:rPr>
                <w:rFonts w:hint="default"/>
                <w:lang w:val="en-US" w:eastAsia="zh-CN"/>
              </w:rPr>
              <w:pPrChange w:id="533" w:author="ASUS" w:date="2021-04-25T04:32:51Z">
                <w:pPr>
                  <w:spacing w:line="240" w:lineRule="auto"/>
                </w:pPr>
              </w:pPrChange>
            </w:pPr>
          </w:p>
        </w:tc>
        <w:tc>
          <w:tcPr>
            <w:tcW w:w="1570" w:type="dxa"/>
            <w:tcBorders>
              <w:top w:val="single" w:color="000000" w:sz="4" w:space="0"/>
              <w:left w:val="single" w:color="000000" w:sz="4" w:space="0"/>
              <w:bottom w:val="single" w:color="000000" w:sz="4" w:space="0"/>
              <w:right w:val="single" w:color="000000" w:sz="4" w:space="0"/>
            </w:tcBorders>
            <w:shd w:val="clear" w:color="auto" w:fill="auto"/>
            <w:vAlign w:val="bottom"/>
            <w:tcPrChange w:id="534" w:author="ASUS" w:date="2021-04-25T04:33:30Z">
              <w:tcPr>
                <w:tcW w:w="1920"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35" w:author="ASUS" w:date="2021-04-25T04:32:51Z">
                <w:pPr>
                  <w:spacing w:line="240" w:lineRule="auto"/>
                </w:pPr>
              </w:pPrChange>
            </w:pPr>
            <w:r>
              <w:rPr>
                <w:rFonts w:hint="default"/>
                <w:lang w:val="en-US" w:eastAsia="zh-CN"/>
              </w:rPr>
              <w:t>清净之道</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bottom"/>
            <w:tcPrChange w:id="536" w:author="ASUS" w:date="2021-04-25T04:33:30Z">
              <w:tcPr>
                <w:tcW w:w="1102"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37" w:author="ASUS" w:date="2021-04-25T04:32:51Z">
                <w:pPr>
                  <w:spacing w:line="240" w:lineRule="auto"/>
                </w:pPr>
              </w:pPrChange>
            </w:pPr>
            <w:r>
              <w:rPr>
                <w:rFonts w:hint="default"/>
                <w:lang w:val="en-US" w:eastAsia="zh-CN"/>
              </w:rPr>
              <w:t>全</w:t>
            </w:r>
          </w:p>
        </w:tc>
        <w:tc>
          <w:tcPr>
            <w:tcW w:w="1211" w:type="dxa"/>
            <w:tcBorders>
              <w:top w:val="single" w:color="000000" w:sz="4" w:space="0"/>
              <w:left w:val="single" w:color="000000" w:sz="4" w:space="0"/>
              <w:bottom w:val="single" w:color="000000" w:sz="4" w:space="0"/>
              <w:right w:val="single" w:color="000000" w:sz="4" w:space="0"/>
            </w:tcBorders>
            <w:shd w:val="clear" w:color="auto" w:fill="auto"/>
            <w:vAlign w:val="bottom"/>
            <w:tcPrChange w:id="538" w:author="ASUS" w:date="2021-04-25T04:33:30Z">
              <w:tcPr>
                <w:tcW w:w="1287"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39" w:author="ASUS" w:date="2021-04-25T04:32:51Z">
                <w:pPr>
                  <w:spacing w:line="240" w:lineRule="auto"/>
                </w:pPr>
              </w:pPrChange>
            </w:pPr>
            <w:r>
              <w:rPr>
                <w:rFonts w:hint="default"/>
                <w:lang w:val="en-US" w:eastAsia="zh-CN"/>
              </w:rPr>
              <w:t>全</w:t>
            </w:r>
          </w:p>
        </w:tc>
        <w:tc>
          <w:tcPr>
            <w:tcW w:w="1167" w:type="dxa"/>
            <w:tcBorders>
              <w:top w:val="single" w:color="000000" w:sz="4" w:space="0"/>
              <w:left w:val="single" w:color="000000" w:sz="4" w:space="0"/>
              <w:bottom w:val="single" w:color="000000" w:sz="4" w:space="0"/>
              <w:right w:val="single" w:color="000000" w:sz="4" w:space="0"/>
            </w:tcBorders>
            <w:shd w:val="clear" w:color="auto" w:fill="auto"/>
            <w:vAlign w:val="bottom"/>
            <w:tcPrChange w:id="540" w:author="ASUS" w:date="2021-04-25T04:33:30Z">
              <w:tcPr>
                <w:tcW w:w="1298"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41" w:author="ASUS" w:date="2021-04-25T04:32:51Z">
                <w:pPr>
                  <w:spacing w:line="240" w:lineRule="auto"/>
                </w:pPr>
              </w:pPrChange>
            </w:pPr>
            <w:r>
              <w:rPr>
                <w:rFonts w:hint="default"/>
                <w:lang w:val="en-US" w:eastAsia="zh-CN"/>
              </w:rPr>
              <w:t>全</w:t>
            </w:r>
          </w:p>
        </w:tc>
        <w:tc>
          <w:tcPr>
            <w:tcW w:w="1244" w:type="dxa"/>
            <w:tcBorders>
              <w:top w:val="single" w:color="000000" w:sz="4" w:space="0"/>
              <w:left w:val="single" w:color="000000" w:sz="4" w:space="0"/>
              <w:bottom w:val="single" w:color="000000" w:sz="4" w:space="0"/>
              <w:right w:val="single" w:color="000000" w:sz="4" w:space="0"/>
            </w:tcBorders>
            <w:shd w:val="clear" w:color="auto" w:fill="auto"/>
            <w:vAlign w:val="bottom"/>
            <w:tcPrChange w:id="542" w:author="ASUS" w:date="2021-04-25T04:33:30Z">
              <w:tcPr>
                <w:tcW w:w="1691"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43" w:author="ASUS" w:date="2021-04-25T04:32:51Z">
                <w:pPr>
                  <w:spacing w:line="240" w:lineRule="auto"/>
                </w:pPr>
              </w:pPrChange>
            </w:pPr>
            <w:r>
              <w:rPr>
                <w:rFonts w:hint="default"/>
                <w:lang w:val="en-US" w:eastAsia="zh-CN"/>
              </w:rPr>
              <w:t>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Change w:id="544" w:author="ASUS" w:date="2021-04-25T04:33:30Z">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blPrExChange>
        </w:tblPrEx>
        <w:trPr>
          <w:trHeight w:val="181" w:hRule="atLeast"/>
          <w:trPrChange w:id="544" w:author="ASUS" w:date="2021-04-25T04:33:30Z">
            <w:trPr>
              <w:trHeight w:val="181" w:hRule="atLeast"/>
            </w:trPr>
          </w:trPrChange>
        </w:trPr>
        <w:tc>
          <w:tcPr>
            <w:tcW w:w="986"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Change w:id="545" w:author="ASUS" w:date="2021-04-25T04:33:30Z">
              <w:tcPr>
                <w:tcW w:w="986"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tcPrChange>
          </w:tcPr>
          <w:p>
            <w:pPr>
              <w:spacing w:line="240" w:lineRule="auto"/>
              <w:ind w:firstLine="0" w:firstLineChars="0"/>
              <w:rPr>
                <w:rFonts w:hint="default"/>
                <w:lang w:val="en-US" w:eastAsia="zh-CN"/>
              </w:rPr>
              <w:pPrChange w:id="546" w:author="ASUS" w:date="2021-04-25T04:32:51Z">
                <w:pPr>
                  <w:spacing w:line="240" w:lineRule="auto"/>
                </w:pPr>
              </w:pPrChange>
            </w:pPr>
            <w:r>
              <w:rPr>
                <w:rFonts w:hint="default"/>
                <w:lang w:val="en-US" w:eastAsia="zh-CN"/>
              </w:rPr>
              <w:t>复注</w:t>
            </w:r>
          </w:p>
        </w:tc>
        <w:tc>
          <w:tcPr>
            <w:tcW w:w="1570" w:type="dxa"/>
            <w:tcBorders>
              <w:top w:val="single" w:color="000000" w:sz="4" w:space="0"/>
              <w:left w:val="single" w:color="000000" w:sz="4" w:space="0"/>
              <w:bottom w:val="single" w:color="000000" w:sz="4" w:space="0"/>
              <w:right w:val="single" w:color="000000" w:sz="4" w:space="0"/>
            </w:tcBorders>
            <w:shd w:val="clear" w:color="auto" w:fill="auto"/>
            <w:vAlign w:val="bottom"/>
            <w:tcPrChange w:id="547" w:author="ASUS" w:date="2021-04-25T04:33:30Z">
              <w:tcPr>
                <w:tcW w:w="1920"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48" w:author="ASUS" w:date="2021-04-25T04:32:51Z">
                <w:pPr>
                  <w:spacing w:line="240" w:lineRule="auto"/>
                </w:pPr>
              </w:pPrChange>
            </w:pPr>
            <w:r>
              <w:rPr>
                <w:rFonts w:hint="default"/>
                <w:lang w:val="en-US" w:eastAsia="zh-CN"/>
              </w:rPr>
              <w:t>律藏</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bottom"/>
            <w:tcPrChange w:id="549" w:author="ASUS" w:date="2021-04-25T04:33:30Z">
              <w:tcPr>
                <w:tcW w:w="1102"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50" w:author="ASUS" w:date="2021-04-25T04:32:51Z">
                <w:pPr>
                  <w:spacing w:line="240" w:lineRule="auto"/>
                </w:pPr>
              </w:pPrChange>
            </w:pPr>
            <w:r>
              <w:rPr>
                <w:rFonts w:hint="default"/>
                <w:lang w:val="en-US" w:eastAsia="zh-CN"/>
              </w:rPr>
              <w:t>全</w:t>
            </w:r>
          </w:p>
        </w:tc>
        <w:tc>
          <w:tcPr>
            <w:tcW w:w="1211" w:type="dxa"/>
            <w:tcBorders>
              <w:top w:val="single" w:color="000000" w:sz="4" w:space="0"/>
              <w:left w:val="single" w:color="000000" w:sz="4" w:space="0"/>
              <w:bottom w:val="single" w:color="000000" w:sz="4" w:space="0"/>
              <w:right w:val="single" w:color="000000" w:sz="4" w:space="0"/>
            </w:tcBorders>
            <w:shd w:val="clear" w:color="auto" w:fill="auto"/>
            <w:vAlign w:val="bottom"/>
            <w:tcPrChange w:id="551" w:author="ASUS" w:date="2021-04-25T04:33:30Z">
              <w:tcPr>
                <w:tcW w:w="1287"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52" w:author="ASUS" w:date="2021-04-25T04:32:51Z">
                <w:pPr>
                  <w:spacing w:line="240" w:lineRule="auto"/>
                </w:pPr>
              </w:pPrChange>
            </w:pPr>
            <w:r>
              <w:rPr>
                <w:rFonts w:hint="default"/>
                <w:lang w:val="en-US" w:eastAsia="zh-CN"/>
              </w:rPr>
              <w:t>部分</w:t>
            </w:r>
          </w:p>
        </w:tc>
        <w:tc>
          <w:tcPr>
            <w:tcW w:w="1167" w:type="dxa"/>
            <w:tcBorders>
              <w:top w:val="single" w:color="000000" w:sz="4" w:space="0"/>
              <w:left w:val="single" w:color="000000" w:sz="4" w:space="0"/>
              <w:bottom w:val="single" w:color="000000" w:sz="4" w:space="0"/>
              <w:right w:val="single" w:color="000000" w:sz="4" w:space="0"/>
            </w:tcBorders>
            <w:shd w:val="clear" w:color="auto" w:fill="auto"/>
            <w:vAlign w:val="bottom"/>
            <w:tcPrChange w:id="553" w:author="ASUS" w:date="2021-04-25T04:33:30Z">
              <w:tcPr>
                <w:tcW w:w="1298"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54" w:author="ASUS" w:date="2021-04-25T04:32:51Z">
                <w:pPr>
                  <w:spacing w:line="240" w:lineRule="auto"/>
                </w:pPr>
              </w:pPrChange>
            </w:pPr>
            <w:r>
              <w:rPr>
                <w:rFonts w:hint="default"/>
                <w:lang w:val="en-US" w:eastAsia="zh-CN"/>
              </w:rPr>
              <w:t>无</w:t>
            </w:r>
          </w:p>
        </w:tc>
        <w:tc>
          <w:tcPr>
            <w:tcW w:w="1244" w:type="dxa"/>
            <w:tcBorders>
              <w:top w:val="single" w:color="000000" w:sz="4" w:space="0"/>
              <w:left w:val="single" w:color="000000" w:sz="4" w:space="0"/>
              <w:bottom w:val="single" w:color="000000" w:sz="4" w:space="0"/>
              <w:right w:val="single" w:color="000000" w:sz="4" w:space="0"/>
            </w:tcBorders>
            <w:shd w:val="clear" w:color="auto" w:fill="auto"/>
            <w:vAlign w:val="bottom"/>
            <w:tcPrChange w:id="555" w:author="ASUS" w:date="2021-04-25T04:33:30Z">
              <w:tcPr>
                <w:tcW w:w="1691"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56" w:author="ASUS" w:date="2021-04-25T04:32:51Z">
                <w:pPr>
                  <w:spacing w:line="240" w:lineRule="auto"/>
                </w:pPr>
              </w:pPrChange>
            </w:pPr>
            <w:r>
              <w:rPr>
                <w:rFonts w:hint="default"/>
                <w:lang w:val="en-US" w:eastAsia="zh-CN"/>
              </w:rPr>
              <w:t>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Change w:id="557" w:author="ASUS" w:date="2021-04-25T04:33:30Z">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blPrExChange>
        </w:tblPrEx>
        <w:trPr>
          <w:trHeight w:val="313" w:hRule="atLeast"/>
          <w:trPrChange w:id="557" w:author="ASUS" w:date="2021-04-25T04:33:30Z">
            <w:trPr>
              <w:trHeight w:val="313" w:hRule="atLeast"/>
            </w:trPr>
          </w:trPrChange>
        </w:trPr>
        <w:tc>
          <w:tcPr>
            <w:tcW w:w="98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Change w:id="558" w:author="ASUS" w:date="2021-04-25T04:33:30Z">
              <w:tcPr>
                <w:tcW w:w="98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tcPrChange>
          </w:tcPr>
          <w:p>
            <w:pPr>
              <w:spacing w:line="240" w:lineRule="auto"/>
              <w:ind w:firstLine="0" w:firstLineChars="0"/>
              <w:rPr>
                <w:rFonts w:hint="default"/>
                <w:lang w:val="en-US" w:eastAsia="zh-CN"/>
              </w:rPr>
              <w:pPrChange w:id="559" w:author="ASUS" w:date="2021-04-25T04:32:51Z">
                <w:pPr>
                  <w:spacing w:line="240" w:lineRule="auto"/>
                </w:pPr>
              </w:pPrChange>
            </w:pPr>
          </w:p>
        </w:tc>
        <w:tc>
          <w:tcPr>
            <w:tcW w:w="1570" w:type="dxa"/>
            <w:tcBorders>
              <w:top w:val="single" w:color="000000" w:sz="4" w:space="0"/>
              <w:left w:val="single" w:color="000000" w:sz="4" w:space="0"/>
              <w:bottom w:val="single" w:color="000000" w:sz="4" w:space="0"/>
              <w:right w:val="single" w:color="000000" w:sz="4" w:space="0"/>
            </w:tcBorders>
            <w:shd w:val="clear" w:color="auto" w:fill="auto"/>
            <w:vAlign w:val="center"/>
            <w:tcPrChange w:id="560" w:author="ASUS" w:date="2021-04-25T04:33:30Z">
              <w:tcPr>
                <w:tcW w:w="1920" w:type="dxa"/>
                <w:tcBorders>
                  <w:top w:val="single" w:color="000000" w:sz="4" w:space="0"/>
                  <w:left w:val="single" w:color="000000" w:sz="4" w:space="0"/>
                  <w:bottom w:val="single" w:color="000000" w:sz="4" w:space="0"/>
                  <w:right w:val="single" w:color="000000" w:sz="4" w:space="0"/>
                </w:tcBorders>
                <w:shd w:val="clear" w:color="auto" w:fill="auto"/>
                <w:vAlign w:val="center"/>
              </w:tcPr>
            </w:tcPrChange>
          </w:tcPr>
          <w:p>
            <w:pPr>
              <w:spacing w:line="240" w:lineRule="auto"/>
              <w:ind w:firstLine="0" w:firstLineChars="0"/>
              <w:rPr>
                <w:rFonts w:hint="default"/>
                <w:lang w:val="en-US" w:eastAsia="zh-CN"/>
              </w:rPr>
              <w:pPrChange w:id="561" w:author="ASUS" w:date="2021-04-25T04:32:51Z">
                <w:pPr>
                  <w:spacing w:line="240" w:lineRule="auto"/>
                </w:pPr>
              </w:pPrChange>
            </w:pPr>
            <w:r>
              <w:rPr>
                <w:rFonts w:hint="default"/>
                <w:lang w:val="en-US" w:eastAsia="zh-CN"/>
              </w:rPr>
              <w:t>经藏</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bottom"/>
            <w:tcPrChange w:id="562" w:author="ASUS" w:date="2021-04-25T04:33:30Z">
              <w:tcPr>
                <w:tcW w:w="1102"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63" w:author="ASUS" w:date="2021-04-25T04:32:51Z">
                <w:pPr>
                  <w:spacing w:line="240" w:lineRule="auto"/>
                </w:pPr>
              </w:pPrChange>
            </w:pPr>
            <w:r>
              <w:rPr>
                <w:rFonts w:hint="default"/>
                <w:lang w:val="en-US" w:eastAsia="zh-CN"/>
              </w:rPr>
              <w:t>全</w:t>
            </w:r>
          </w:p>
        </w:tc>
        <w:tc>
          <w:tcPr>
            <w:tcW w:w="1211" w:type="dxa"/>
            <w:tcBorders>
              <w:top w:val="single" w:color="000000" w:sz="4" w:space="0"/>
              <w:left w:val="single" w:color="000000" w:sz="4" w:space="0"/>
              <w:bottom w:val="single" w:color="000000" w:sz="4" w:space="0"/>
              <w:right w:val="single" w:color="000000" w:sz="4" w:space="0"/>
            </w:tcBorders>
            <w:shd w:val="clear" w:color="auto" w:fill="auto"/>
            <w:vAlign w:val="bottom"/>
            <w:tcPrChange w:id="564" w:author="ASUS" w:date="2021-04-25T04:33:30Z">
              <w:tcPr>
                <w:tcW w:w="1287"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65" w:author="ASUS" w:date="2021-04-25T04:32:51Z">
                <w:pPr>
                  <w:spacing w:line="240" w:lineRule="auto"/>
                </w:pPr>
              </w:pPrChange>
            </w:pPr>
            <w:r>
              <w:rPr>
                <w:rFonts w:hint="default"/>
                <w:lang w:val="en-US" w:eastAsia="zh-CN"/>
              </w:rPr>
              <w:t>部分</w:t>
            </w:r>
          </w:p>
        </w:tc>
        <w:tc>
          <w:tcPr>
            <w:tcW w:w="1167" w:type="dxa"/>
            <w:tcBorders>
              <w:top w:val="single" w:color="000000" w:sz="4" w:space="0"/>
              <w:left w:val="single" w:color="000000" w:sz="4" w:space="0"/>
              <w:bottom w:val="single" w:color="000000" w:sz="4" w:space="0"/>
              <w:right w:val="single" w:color="000000" w:sz="4" w:space="0"/>
            </w:tcBorders>
            <w:shd w:val="clear" w:color="auto" w:fill="auto"/>
            <w:vAlign w:val="bottom"/>
            <w:tcPrChange w:id="566" w:author="ASUS" w:date="2021-04-25T04:33:30Z">
              <w:tcPr>
                <w:tcW w:w="1298"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67" w:author="ASUS" w:date="2021-04-25T04:32:51Z">
                <w:pPr>
                  <w:spacing w:line="240" w:lineRule="auto"/>
                </w:pPr>
              </w:pPrChange>
            </w:pPr>
            <w:r>
              <w:rPr>
                <w:rFonts w:hint="default"/>
                <w:lang w:val="en-US" w:eastAsia="zh-CN"/>
              </w:rPr>
              <w:t>无</w:t>
            </w:r>
          </w:p>
        </w:tc>
        <w:tc>
          <w:tcPr>
            <w:tcW w:w="1244" w:type="dxa"/>
            <w:tcBorders>
              <w:top w:val="single" w:color="000000" w:sz="4" w:space="0"/>
              <w:left w:val="single" w:color="000000" w:sz="4" w:space="0"/>
              <w:bottom w:val="single" w:color="000000" w:sz="4" w:space="0"/>
              <w:right w:val="single" w:color="000000" w:sz="4" w:space="0"/>
            </w:tcBorders>
            <w:shd w:val="clear" w:color="auto" w:fill="auto"/>
            <w:vAlign w:val="bottom"/>
            <w:tcPrChange w:id="568" w:author="ASUS" w:date="2021-04-25T04:33:30Z">
              <w:tcPr>
                <w:tcW w:w="1691"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69" w:author="ASUS" w:date="2021-04-25T04:32:51Z">
                <w:pPr>
                  <w:spacing w:line="240" w:lineRule="auto"/>
                </w:pPr>
              </w:pPrChange>
            </w:pPr>
            <w:r>
              <w:rPr>
                <w:rFonts w:hint="default"/>
                <w:lang w:val="en-US" w:eastAsia="zh-CN"/>
              </w:rPr>
              <w:t>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Change w:id="570" w:author="ASUS" w:date="2021-04-25T04:33:3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blPrExChange>
        </w:tblPrEx>
        <w:trPr>
          <w:trHeight w:val="313" w:hRule="atLeast"/>
          <w:trPrChange w:id="570" w:author="ASUS" w:date="2021-04-25T04:33:30Z">
            <w:trPr>
              <w:trHeight w:val="313" w:hRule="atLeast"/>
            </w:trPr>
          </w:trPrChange>
        </w:trPr>
        <w:tc>
          <w:tcPr>
            <w:tcW w:w="98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Change w:id="571" w:author="ASUS" w:date="2021-04-25T04:33:30Z">
              <w:tcPr>
                <w:tcW w:w="98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tcPrChange>
          </w:tcPr>
          <w:p>
            <w:pPr>
              <w:spacing w:line="240" w:lineRule="auto"/>
              <w:rPr>
                <w:rFonts w:hint="default"/>
                <w:lang w:val="en-US" w:eastAsia="zh-CN"/>
              </w:rPr>
            </w:pPr>
          </w:p>
        </w:tc>
        <w:tc>
          <w:tcPr>
            <w:tcW w:w="1570" w:type="dxa"/>
            <w:tcBorders>
              <w:top w:val="single" w:color="000000" w:sz="4" w:space="0"/>
              <w:left w:val="single" w:color="000000" w:sz="4" w:space="0"/>
              <w:bottom w:val="single" w:color="000000" w:sz="4" w:space="0"/>
              <w:right w:val="single" w:color="000000" w:sz="4" w:space="0"/>
            </w:tcBorders>
            <w:shd w:val="clear" w:color="auto" w:fill="auto"/>
            <w:vAlign w:val="center"/>
            <w:tcPrChange w:id="572" w:author="ASUS" w:date="2021-04-25T04:33:30Z">
              <w:tcPr>
                <w:tcW w:w="1920" w:type="dxa"/>
                <w:tcBorders>
                  <w:top w:val="single" w:color="000000" w:sz="4" w:space="0"/>
                  <w:left w:val="single" w:color="000000" w:sz="4" w:space="0"/>
                  <w:bottom w:val="single" w:color="000000" w:sz="4" w:space="0"/>
                  <w:right w:val="single" w:color="000000" w:sz="4" w:space="0"/>
                </w:tcBorders>
                <w:shd w:val="clear" w:color="auto" w:fill="auto"/>
                <w:vAlign w:val="center"/>
              </w:tcPr>
            </w:tcPrChange>
          </w:tcPr>
          <w:p>
            <w:pPr>
              <w:spacing w:line="240" w:lineRule="auto"/>
              <w:ind w:firstLine="0" w:firstLineChars="0"/>
              <w:rPr>
                <w:rFonts w:hint="default"/>
                <w:lang w:val="en-US" w:eastAsia="zh-CN"/>
              </w:rPr>
              <w:pPrChange w:id="573" w:author="ASUS" w:date="2021-04-25T04:33:04Z">
                <w:pPr>
                  <w:spacing w:line="240" w:lineRule="auto"/>
                </w:pPr>
              </w:pPrChange>
            </w:pPr>
            <w:r>
              <w:rPr>
                <w:rFonts w:hint="default"/>
                <w:lang w:val="en-US" w:eastAsia="zh-CN"/>
              </w:rPr>
              <w:t>阿比达磨藏</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bottom"/>
            <w:tcPrChange w:id="574" w:author="ASUS" w:date="2021-04-25T04:33:30Z">
              <w:tcPr>
                <w:tcW w:w="1102"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75" w:author="ASUS" w:date="2021-04-25T04:33:10Z">
                <w:pPr>
                  <w:spacing w:line="240" w:lineRule="auto"/>
                </w:pPr>
              </w:pPrChange>
            </w:pPr>
            <w:r>
              <w:rPr>
                <w:rFonts w:hint="default"/>
                <w:lang w:val="en-US" w:eastAsia="zh-CN"/>
              </w:rPr>
              <w:t>全</w:t>
            </w:r>
          </w:p>
        </w:tc>
        <w:tc>
          <w:tcPr>
            <w:tcW w:w="1211" w:type="dxa"/>
            <w:tcBorders>
              <w:top w:val="single" w:color="000000" w:sz="4" w:space="0"/>
              <w:left w:val="single" w:color="000000" w:sz="4" w:space="0"/>
              <w:bottom w:val="single" w:color="000000" w:sz="4" w:space="0"/>
              <w:right w:val="single" w:color="000000" w:sz="4" w:space="0"/>
            </w:tcBorders>
            <w:shd w:val="clear" w:color="auto" w:fill="auto"/>
            <w:vAlign w:val="bottom"/>
            <w:tcPrChange w:id="576" w:author="ASUS" w:date="2021-04-25T04:33:30Z">
              <w:tcPr>
                <w:tcW w:w="1287"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77" w:author="ASUS" w:date="2021-04-25T04:33:10Z">
                <w:pPr>
                  <w:spacing w:line="240" w:lineRule="auto"/>
                </w:pPr>
              </w:pPrChange>
            </w:pPr>
            <w:r>
              <w:rPr>
                <w:rFonts w:hint="default"/>
                <w:lang w:val="en-US" w:eastAsia="zh-CN"/>
              </w:rPr>
              <w:t>部分</w:t>
            </w:r>
          </w:p>
        </w:tc>
        <w:tc>
          <w:tcPr>
            <w:tcW w:w="1167" w:type="dxa"/>
            <w:tcBorders>
              <w:top w:val="single" w:color="000000" w:sz="4" w:space="0"/>
              <w:left w:val="single" w:color="000000" w:sz="4" w:space="0"/>
              <w:bottom w:val="single" w:color="000000" w:sz="4" w:space="0"/>
              <w:right w:val="single" w:color="000000" w:sz="4" w:space="0"/>
            </w:tcBorders>
            <w:shd w:val="clear" w:color="auto" w:fill="auto"/>
            <w:vAlign w:val="bottom"/>
            <w:tcPrChange w:id="578" w:author="ASUS" w:date="2021-04-25T04:33:30Z">
              <w:tcPr>
                <w:tcW w:w="1298"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79" w:author="ASUS" w:date="2021-04-25T04:33:10Z">
                <w:pPr>
                  <w:spacing w:line="240" w:lineRule="auto"/>
                </w:pPr>
              </w:pPrChange>
            </w:pPr>
            <w:r>
              <w:rPr>
                <w:rFonts w:hint="default"/>
                <w:lang w:val="en-US" w:eastAsia="zh-CN"/>
              </w:rPr>
              <w:t>无</w:t>
            </w:r>
          </w:p>
        </w:tc>
        <w:tc>
          <w:tcPr>
            <w:tcW w:w="1244" w:type="dxa"/>
            <w:tcBorders>
              <w:top w:val="single" w:color="000000" w:sz="4" w:space="0"/>
              <w:left w:val="single" w:color="000000" w:sz="4" w:space="0"/>
              <w:bottom w:val="single" w:color="000000" w:sz="4" w:space="0"/>
              <w:right w:val="single" w:color="000000" w:sz="4" w:space="0"/>
            </w:tcBorders>
            <w:shd w:val="clear" w:color="auto" w:fill="auto"/>
            <w:vAlign w:val="bottom"/>
            <w:tcPrChange w:id="580" w:author="ASUS" w:date="2021-04-25T04:33:30Z">
              <w:tcPr>
                <w:tcW w:w="1691"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ind w:firstLine="0" w:firstLineChars="0"/>
              <w:rPr>
                <w:rFonts w:hint="default"/>
                <w:lang w:val="en-US" w:eastAsia="zh-CN"/>
              </w:rPr>
              <w:pPrChange w:id="581" w:author="ASUS" w:date="2021-04-25T04:33:10Z">
                <w:pPr>
                  <w:spacing w:line="240" w:lineRule="auto"/>
                </w:pPr>
              </w:pPrChange>
            </w:pPr>
            <w:r>
              <w:rPr>
                <w:rFonts w:hint="default"/>
                <w:lang w:val="en-US" w:eastAsia="zh-CN"/>
              </w:rPr>
              <w:t>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Change w:id="582" w:author="ASUS" w:date="2021-04-25T04:33:30Z">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blPrExChange>
        </w:tblPrEx>
        <w:trPr>
          <w:trHeight w:val="181" w:hRule="atLeast"/>
          <w:trPrChange w:id="582" w:author="ASUS" w:date="2021-04-25T04:33:30Z">
            <w:trPr>
              <w:trHeight w:val="181" w:hRule="atLeast"/>
            </w:trPr>
          </w:trPrChange>
        </w:trPr>
        <w:tc>
          <w:tcPr>
            <w:tcW w:w="98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Change w:id="583" w:author="ASUS" w:date="2021-04-25T04:33:30Z">
              <w:tcPr>
                <w:tcW w:w="98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tcPrChange>
          </w:tcPr>
          <w:p>
            <w:pPr>
              <w:spacing w:line="240" w:lineRule="auto"/>
              <w:rPr>
                <w:rFonts w:hint="default"/>
                <w:lang w:val="en-US" w:eastAsia="zh-CN"/>
              </w:rPr>
            </w:pPr>
          </w:p>
        </w:tc>
        <w:tc>
          <w:tcPr>
            <w:tcW w:w="1570" w:type="dxa"/>
            <w:tcBorders>
              <w:top w:val="single" w:color="000000" w:sz="4" w:space="0"/>
              <w:left w:val="single" w:color="000000" w:sz="4" w:space="0"/>
              <w:bottom w:val="single" w:color="000000" w:sz="4" w:space="0"/>
              <w:right w:val="single" w:color="000000" w:sz="4" w:space="0"/>
            </w:tcBorders>
            <w:shd w:val="clear" w:color="auto" w:fill="auto"/>
            <w:vAlign w:val="bottom"/>
            <w:tcPrChange w:id="584" w:author="ASUS" w:date="2021-04-25T04:33:30Z">
              <w:tcPr>
                <w:tcW w:w="1920"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rPr>
                <w:rFonts w:hint="default"/>
                <w:lang w:val="en-US" w:eastAsia="zh-CN"/>
              </w:rPr>
            </w:pPr>
            <w:r>
              <w:rPr>
                <w:rFonts w:hint="default"/>
                <w:lang w:val="en-US" w:eastAsia="zh-CN"/>
              </w:rPr>
              <w:t>清净之道</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bottom"/>
            <w:tcPrChange w:id="585" w:author="ASUS" w:date="2021-04-25T04:33:30Z">
              <w:tcPr>
                <w:tcW w:w="1102"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rPr>
                <w:rFonts w:hint="default"/>
                <w:lang w:val="en-US" w:eastAsia="zh-CN"/>
              </w:rPr>
            </w:pPr>
            <w:r>
              <w:rPr>
                <w:rFonts w:hint="default"/>
                <w:lang w:val="en-US" w:eastAsia="zh-CN"/>
              </w:rPr>
              <w:t>全</w:t>
            </w:r>
          </w:p>
        </w:tc>
        <w:tc>
          <w:tcPr>
            <w:tcW w:w="1211" w:type="dxa"/>
            <w:tcBorders>
              <w:top w:val="single" w:color="000000" w:sz="4" w:space="0"/>
              <w:left w:val="single" w:color="000000" w:sz="4" w:space="0"/>
              <w:bottom w:val="single" w:color="000000" w:sz="4" w:space="0"/>
              <w:right w:val="single" w:color="000000" w:sz="4" w:space="0"/>
            </w:tcBorders>
            <w:shd w:val="clear" w:color="auto" w:fill="auto"/>
            <w:vAlign w:val="bottom"/>
            <w:tcPrChange w:id="586" w:author="ASUS" w:date="2021-04-25T04:33:30Z">
              <w:tcPr>
                <w:tcW w:w="1287"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rPr>
                <w:rFonts w:hint="default"/>
                <w:lang w:val="en-US" w:eastAsia="zh-CN"/>
              </w:rPr>
            </w:pPr>
            <w:r>
              <w:rPr>
                <w:rFonts w:hint="default"/>
                <w:lang w:val="en-US" w:eastAsia="zh-CN"/>
              </w:rPr>
              <w:t>全</w:t>
            </w:r>
          </w:p>
        </w:tc>
        <w:tc>
          <w:tcPr>
            <w:tcW w:w="1167" w:type="dxa"/>
            <w:tcBorders>
              <w:top w:val="single" w:color="000000" w:sz="4" w:space="0"/>
              <w:left w:val="single" w:color="000000" w:sz="4" w:space="0"/>
              <w:bottom w:val="single" w:color="000000" w:sz="4" w:space="0"/>
              <w:right w:val="single" w:color="000000" w:sz="4" w:space="0"/>
            </w:tcBorders>
            <w:shd w:val="clear" w:color="auto" w:fill="auto"/>
            <w:vAlign w:val="bottom"/>
            <w:tcPrChange w:id="587" w:author="ASUS" w:date="2021-04-25T04:33:30Z">
              <w:tcPr>
                <w:tcW w:w="1298"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rPr>
                <w:rFonts w:hint="default"/>
                <w:lang w:val="en-US" w:eastAsia="zh-CN"/>
              </w:rPr>
            </w:pPr>
            <w:r>
              <w:rPr>
                <w:rFonts w:hint="default"/>
                <w:lang w:val="en-US" w:eastAsia="zh-CN"/>
              </w:rPr>
              <w:t>无</w:t>
            </w:r>
          </w:p>
        </w:tc>
        <w:tc>
          <w:tcPr>
            <w:tcW w:w="1244" w:type="dxa"/>
            <w:tcBorders>
              <w:top w:val="single" w:color="000000" w:sz="4" w:space="0"/>
              <w:left w:val="single" w:color="000000" w:sz="4" w:space="0"/>
              <w:bottom w:val="single" w:color="000000" w:sz="4" w:space="0"/>
              <w:right w:val="single" w:color="000000" w:sz="4" w:space="0"/>
            </w:tcBorders>
            <w:shd w:val="clear" w:color="auto" w:fill="auto"/>
            <w:vAlign w:val="bottom"/>
            <w:tcPrChange w:id="588" w:author="ASUS" w:date="2021-04-25T04:33:30Z">
              <w:tcPr>
                <w:tcW w:w="1691" w:type="dxa"/>
                <w:tcBorders>
                  <w:top w:val="single" w:color="000000" w:sz="4" w:space="0"/>
                  <w:left w:val="single" w:color="000000" w:sz="4" w:space="0"/>
                  <w:bottom w:val="single" w:color="000000" w:sz="4" w:space="0"/>
                  <w:right w:val="single" w:color="000000" w:sz="4" w:space="0"/>
                </w:tcBorders>
                <w:shd w:val="clear" w:color="auto" w:fill="auto"/>
                <w:vAlign w:val="bottom"/>
              </w:tcPr>
            </w:tcPrChange>
          </w:tcPr>
          <w:p>
            <w:pPr>
              <w:spacing w:line="240" w:lineRule="auto"/>
              <w:rPr>
                <w:rFonts w:hint="default"/>
                <w:lang w:val="en-US" w:eastAsia="zh-CN"/>
              </w:rPr>
            </w:pPr>
            <w:r>
              <w:rPr>
                <w:rFonts w:hint="default"/>
                <w:lang w:val="en-US" w:eastAsia="zh-CN"/>
              </w:rPr>
              <w:t>无</w:t>
            </w:r>
          </w:p>
        </w:tc>
      </w:tr>
    </w:tbl>
    <w:p>
      <w:pPr>
        <w:rPr>
          <w:rFonts w:hint="default"/>
          <w:lang w:val="en-US" w:eastAsia="zh-CN"/>
        </w:rPr>
        <w:sectPr>
          <w:pgSz w:w="11906" w:h="16838"/>
          <w:pgMar w:top="1440" w:right="1800" w:bottom="1440" w:left="1800" w:header="851" w:footer="992" w:gutter="0"/>
          <w:cols w:space="425" w:num="1"/>
          <w:docGrid w:type="lines" w:linePitch="312" w:charSpace="0"/>
        </w:sectPr>
      </w:pPr>
    </w:p>
    <w:p>
      <w:pPr>
        <w:pStyle w:val="3"/>
        <w:bidi w:val="0"/>
        <w:rPr>
          <w:rFonts w:hint="eastAsia"/>
          <w:lang w:val="en-US" w:eastAsia="zh-CN"/>
        </w:rPr>
      </w:pPr>
      <w:bookmarkStart w:id="10" w:name="_Toc11626"/>
      <w:bookmarkStart w:id="11" w:name="_Toc29941"/>
      <w:bookmarkStart w:id="12" w:name="_Toc22976"/>
      <w:r>
        <w:rPr>
          <w:rFonts w:hint="eastAsia"/>
          <w:lang w:val="en-US" w:eastAsia="zh-CN"/>
        </w:rPr>
        <w:t>三藏文本分析</w:t>
      </w:r>
      <w:bookmarkEnd w:id="10"/>
      <w:bookmarkEnd w:id="11"/>
      <w:bookmarkEnd w:id="12"/>
    </w:p>
    <w:p>
      <w:pPr>
        <w:rPr>
          <w:rFonts w:hint="eastAsia"/>
          <w:lang w:val="en-US" w:eastAsia="zh-CN"/>
        </w:rPr>
      </w:pPr>
      <w:r>
        <w:rPr>
          <w:rFonts w:hint="eastAsia"/>
          <w:lang w:val="en-US" w:eastAsia="zh-CN"/>
        </w:rPr>
        <w:t>我们以印度内观中心发行的第六次结集电子文本第四版（CSCD4）为基础进行了文本分析。</w:t>
      </w:r>
    </w:p>
    <w:p>
      <w:pPr>
        <w:rPr>
          <w:rFonts w:hint="default"/>
          <w:lang w:val="en-US" w:eastAsia="zh-CN"/>
        </w:rPr>
      </w:pPr>
      <w:r>
        <w:rPr>
          <w:rFonts w:hint="default"/>
          <w:lang w:val="en-US" w:eastAsia="zh-CN"/>
        </w:rPr>
        <w:t>統計範圍包含了巴利三藏（即律藏，经藏，阿比达磨藏）；广义上，包含了本母、义注、复注在内的154本书。共计八百七十万(8,732,902)单词，726,172词汇。</w:t>
      </w:r>
    </w:p>
    <w:p>
      <w:pPr>
        <w:rPr>
          <w:rFonts w:hint="default"/>
          <w:lang w:val="en-US" w:eastAsia="zh-CN"/>
        </w:rPr>
      </w:pPr>
      <w:r>
        <w:rPr>
          <w:rFonts w:hint="default"/>
          <w:lang w:val="en-US" w:eastAsia="zh-CN"/>
        </w:rPr>
        <w:t>经过计算机统计巴利原文（Pali Roman编码），具体数据如下：</w:t>
      </w:r>
    </w:p>
    <w:tbl>
      <w:tblPr>
        <w:tblStyle w:val="17"/>
        <w:tblW w:w="847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Change w:id="589" w:author="ASUS" w:date="2021-04-25T04:32:33Z">
          <w:tblPr>
            <w:tblStyle w:val="17"/>
            <w:tblW w:w="1068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PrChange>
      </w:tblPr>
      <w:tblGrid>
        <w:gridCol w:w="1079"/>
        <w:gridCol w:w="1833"/>
        <w:gridCol w:w="1810"/>
        <w:gridCol w:w="2008"/>
        <w:gridCol w:w="1748"/>
        <w:tblGridChange w:id="590">
          <w:tblGrid>
            <w:gridCol w:w="1537"/>
            <w:gridCol w:w="2286"/>
            <w:gridCol w:w="2210"/>
            <w:gridCol w:w="2285"/>
            <w:gridCol w:w="2363"/>
          </w:tblGrid>
        </w:tblGridChange>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591" w:author="ASUS" w:date="2021-04-25T04:32:3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jc w:val="center"/>
          <w:trPrChange w:id="591" w:author="ASUS" w:date="2021-04-25T04:32:33Z">
            <w:trPr>
              <w:jc w:val="center"/>
            </w:trPr>
          </w:trPrChange>
        </w:trPr>
        <w:tc>
          <w:tcPr>
            <w:tcW w:w="1079" w:type="dxa"/>
            <w:vAlign w:val="center"/>
            <w:tcPrChange w:id="592" w:author="ASUS" w:date="2021-04-25T04:32:33Z">
              <w:tcPr>
                <w:tcW w:w="1537" w:type="dxa"/>
                <w:vAlign w:val="center"/>
              </w:tcPr>
            </w:tcPrChange>
          </w:tcPr>
          <w:p>
            <w:pPr>
              <w:spacing w:line="240" w:lineRule="auto"/>
              <w:ind w:firstLine="0" w:firstLineChars="0"/>
              <w:rPr>
                <w:rFonts w:hint="default"/>
                <w:lang w:val="en-US" w:eastAsia="zh-CN"/>
              </w:rPr>
              <w:pPrChange w:id="593" w:author="ASUS" w:date="2021-04-25T04:31:40Z">
                <w:pPr>
                  <w:spacing w:line="240" w:lineRule="auto"/>
                </w:pPr>
              </w:pPrChange>
            </w:pPr>
          </w:p>
        </w:tc>
        <w:tc>
          <w:tcPr>
            <w:tcW w:w="1833" w:type="dxa"/>
            <w:vAlign w:val="center"/>
            <w:tcPrChange w:id="594" w:author="ASUS" w:date="2021-04-25T04:32:33Z">
              <w:tcPr>
                <w:tcW w:w="2286" w:type="dxa"/>
                <w:vAlign w:val="center"/>
              </w:tcPr>
            </w:tcPrChange>
          </w:tcPr>
          <w:p>
            <w:pPr>
              <w:spacing w:line="240" w:lineRule="auto"/>
              <w:ind w:firstLine="0" w:firstLineChars="0"/>
              <w:rPr>
                <w:rFonts w:hint="default"/>
                <w:lang w:val="en-US" w:eastAsia="zh-CN"/>
              </w:rPr>
              <w:pPrChange w:id="595" w:author="ASUS" w:date="2021-04-25T04:31:40Z">
                <w:pPr>
                  <w:spacing w:line="240" w:lineRule="auto"/>
                </w:pPr>
              </w:pPrChange>
            </w:pPr>
            <w:r>
              <w:rPr>
                <w:rFonts w:hint="default"/>
                <w:lang w:val="en-US" w:eastAsia="zh-CN"/>
              </w:rPr>
              <w:t>本母</w:t>
            </w:r>
          </w:p>
        </w:tc>
        <w:tc>
          <w:tcPr>
            <w:tcW w:w="1810" w:type="dxa"/>
            <w:vAlign w:val="center"/>
            <w:tcPrChange w:id="596" w:author="ASUS" w:date="2021-04-25T04:32:33Z">
              <w:tcPr>
                <w:tcW w:w="2210" w:type="dxa"/>
                <w:vAlign w:val="center"/>
              </w:tcPr>
            </w:tcPrChange>
          </w:tcPr>
          <w:p>
            <w:pPr>
              <w:spacing w:line="240" w:lineRule="auto"/>
              <w:ind w:firstLine="0" w:firstLineChars="0"/>
              <w:rPr>
                <w:rFonts w:hint="default"/>
                <w:lang w:val="en-US" w:eastAsia="zh-CN"/>
              </w:rPr>
              <w:pPrChange w:id="597" w:author="ASUS" w:date="2021-04-25T04:31:40Z">
                <w:pPr>
                  <w:spacing w:line="240" w:lineRule="auto"/>
                </w:pPr>
              </w:pPrChange>
            </w:pPr>
            <w:r>
              <w:rPr>
                <w:rFonts w:hint="default"/>
                <w:lang w:val="en-US" w:eastAsia="zh-CN"/>
              </w:rPr>
              <w:t>义注</w:t>
            </w:r>
          </w:p>
        </w:tc>
        <w:tc>
          <w:tcPr>
            <w:tcW w:w="2008" w:type="dxa"/>
            <w:vAlign w:val="center"/>
            <w:tcPrChange w:id="598" w:author="ASUS" w:date="2021-04-25T04:32:33Z">
              <w:tcPr>
                <w:tcW w:w="2285" w:type="dxa"/>
                <w:vAlign w:val="center"/>
              </w:tcPr>
            </w:tcPrChange>
          </w:tcPr>
          <w:p>
            <w:pPr>
              <w:spacing w:line="240" w:lineRule="auto"/>
              <w:ind w:firstLine="0" w:firstLineChars="0"/>
              <w:rPr>
                <w:rFonts w:hint="default"/>
                <w:lang w:val="en-US" w:eastAsia="zh-CN"/>
              </w:rPr>
              <w:pPrChange w:id="599" w:author="ASUS" w:date="2021-04-25T04:31:40Z">
                <w:pPr>
                  <w:spacing w:line="240" w:lineRule="auto"/>
                </w:pPr>
              </w:pPrChange>
            </w:pPr>
            <w:r>
              <w:rPr>
                <w:rFonts w:hint="default"/>
                <w:lang w:val="en-US" w:eastAsia="zh-CN"/>
              </w:rPr>
              <w:t>复注</w:t>
            </w:r>
          </w:p>
        </w:tc>
        <w:tc>
          <w:tcPr>
            <w:tcW w:w="1748" w:type="dxa"/>
            <w:vAlign w:val="center"/>
            <w:tcPrChange w:id="600" w:author="ASUS" w:date="2021-04-25T04:32:33Z">
              <w:tcPr>
                <w:tcW w:w="2363" w:type="dxa"/>
                <w:vAlign w:val="center"/>
              </w:tcPr>
            </w:tcPrChange>
          </w:tcPr>
          <w:p>
            <w:pPr>
              <w:spacing w:line="240" w:lineRule="auto"/>
              <w:ind w:firstLine="0" w:firstLineChars="0"/>
              <w:rPr>
                <w:rFonts w:hint="default"/>
                <w:lang w:val="en-US" w:eastAsia="zh-CN"/>
              </w:rPr>
              <w:pPrChange w:id="601" w:author="ASUS" w:date="2021-04-25T04:31:40Z">
                <w:pPr>
                  <w:spacing w:line="240" w:lineRule="auto"/>
                </w:pPr>
              </w:pPrChange>
            </w:pPr>
            <w:r>
              <w:rPr>
                <w:rFonts w:hint="default"/>
                <w:lang w:val="en-US" w:eastAsia="zh-CN"/>
              </w:rPr>
              <w:t>总计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602" w:author="ASUS" w:date="2021-04-25T04:32:3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jc w:val="center"/>
          <w:trPrChange w:id="602" w:author="ASUS" w:date="2021-04-25T04:32:33Z">
            <w:trPr>
              <w:jc w:val="center"/>
            </w:trPr>
          </w:trPrChange>
        </w:trPr>
        <w:tc>
          <w:tcPr>
            <w:tcW w:w="1079" w:type="dxa"/>
            <w:vAlign w:val="center"/>
            <w:tcPrChange w:id="603" w:author="ASUS" w:date="2021-04-25T04:32:33Z">
              <w:tcPr>
                <w:tcW w:w="1537" w:type="dxa"/>
                <w:vAlign w:val="center"/>
              </w:tcPr>
            </w:tcPrChange>
          </w:tcPr>
          <w:p>
            <w:pPr>
              <w:spacing w:line="240" w:lineRule="auto"/>
              <w:ind w:firstLine="0" w:firstLineChars="0"/>
              <w:rPr>
                <w:rFonts w:hint="default"/>
                <w:lang w:val="en-US" w:eastAsia="zh-CN"/>
              </w:rPr>
              <w:pPrChange w:id="604" w:author="ASUS" w:date="2021-04-25T04:31:27Z">
                <w:pPr>
                  <w:spacing w:line="240" w:lineRule="auto"/>
                </w:pPr>
              </w:pPrChange>
            </w:pPr>
            <w:r>
              <w:rPr>
                <w:rFonts w:hint="default"/>
                <w:lang w:val="en-US" w:eastAsia="zh-CN"/>
              </w:rPr>
              <w:t>律藏</w:t>
            </w:r>
          </w:p>
        </w:tc>
        <w:tc>
          <w:tcPr>
            <w:tcW w:w="1833" w:type="dxa"/>
            <w:vAlign w:val="center"/>
            <w:tcPrChange w:id="605" w:author="ASUS" w:date="2021-04-25T04:32:33Z">
              <w:tcPr>
                <w:tcW w:w="2286" w:type="dxa"/>
                <w:vAlign w:val="center"/>
              </w:tcPr>
            </w:tcPrChange>
          </w:tcPr>
          <w:p>
            <w:pPr>
              <w:spacing w:line="240" w:lineRule="auto"/>
              <w:ind w:firstLine="0" w:firstLineChars="0"/>
              <w:rPr>
                <w:rFonts w:hint="default"/>
                <w:lang w:val="en-US" w:eastAsia="zh-CN"/>
              </w:rPr>
              <w:pPrChange w:id="606" w:author="ASUS" w:date="2021-04-25T04:31:40Z">
                <w:pPr>
                  <w:spacing w:line="240" w:lineRule="auto"/>
                </w:pPr>
              </w:pPrChange>
            </w:pPr>
            <w:r>
              <w:rPr>
                <w:rFonts w:hint="default"/>
                <w:lang w:val="en-US" w:eastAsia="zh-CN"/>
              </w:rPr>
              <w:t>5本|42万词</w:t>
            </w:r>
          </w:p>
          <w:p>
            <w:pPr>
              <w:spacing w:line="240" w:lineRule="auto"/>
              <w:ind w:firstLine="0" w:firstLineChars="0"/>
              <w:rPr>
                <w:rFonts w:hint="default"/>
                <w:lang w:val="en-US" w:eastAsia="zh-CN"/>
              </w:rPr>
              <w:pPrChange w:id="607" w:author="ASUS" w:date="2021-04-25T04:31:40Z">
                <w:pPr>
                  <w:spacing w:line="240" w:lineRule="auto"/>
                </w:pPr>
              </w:pPrChange>
            </w:pPr>
            <w:r>
              <w:rPr>
                <w:rFonts w:hint="default"/>
                <w:lang w:val="en-US" w:eastAsia="zh-CN"/>
              </w:rPr>
              <w:t>324万字母</w:t>
            </w:r>
          </w:p>
        </w:tc>
        <w:tc>
          <w:tcPr>
            <w:tcW w:w="1810" w:type="dxa"/>
            <w:vAlign w:val="center"/>
            <w:tcPrChange w:id="608" w:author="ASUS" w:date="2021-04-25T04:32:33Z">
              <w:tcPr>
                <w:tcW w:w="2210" w:type="dxa"/>
                <w:vAlign w:val="center"/>
              </w:tcPr>
            </w:tcPrChange>
          </w:tcPr>
          <w:p>
            <w:pPr>
              <w:spacing w:line="240" w:lineRule="auto"/>
              <w:ind w:firstLine="0" w:firstLineChars="0"/>
              <w:rPr>
                <w:rFonts w:hint="default"/>
                <w:lang w:val="en-US" w:eastAsia="zh-CN"/>
              </w:rPr>
              <w:pPrChange w:id="609" w:author="ASUS" w:date="2021-04-25T04:31:40Z">
                <w:pPr>
                  <w:spacing w:line="240" w:lineRule="auto"/>
                </w:pPr>
              </w:pPrChange>
            </w:pPr>
            <w:r>
              <w:rPr>
                <w:rFonts w:hint="default"/>
                <w:lang w:val="en-US" w:eastAsia="zh-CN"/>
              </w:rPr>
              <w:t>5本|25万词</w:t>
            </w:r>
          </w:p>
          <w:p>
            <w:pPr>
              <w:spacing w:line="240" w:lineRule="auto"/>
              <w:ind w:firstLine="0" w:firstLineChars="0"/>
              <w:rPr>
                <w:rFonts w:hint="default"/>
                <w:lang w:val="en-US" w:eastAsia="zh-CN"/>
              </w:rPr>
              <w:pPrChange w:id="610" w:author="ASUS" w:date="2021-04-25T04:31:40Z">
                <w:pPr>
                  <w:spacing w:line="240" w:lineRule="auto"/>
                </w:pPr>
              </w:pPrChange>
            </w:pPr>
            <w:r>
              <w:rPr>
                <w:rFonts w:hint="default"/>
                <w:lang w:val="en-US" w:eastAsia="zh-CN"/>
              </w:rPr>
              <w:t>202万字母</w:t>
            </w:r>
          </w:p>
        </w:tc>
        <w:tc>
          <w:tcPr>
            <w:tcW w:w="2008" w:type="dxa"/>
            <w:vAlign w:val="center"/>
            <w:tcPrChange w:id="611" w:author="ASUS" w:date="2021-04-25T04:32:33Z">
              <w:tcPr>
                <w:tcW w:w="2285" w:type="dxa"/>
                <w:vAlign w:val="center"/>
              </w:tcPr>
            </w:tcPrChange>
          </w:tcPr>
          <w:p>
            <w:pPr>
              <w:spacing w:line="240" w:lineRule="auto"/>
              <w:ind w:firstLine="0" w:firstLineChars="0"/>
              <w:rPr>
                <w:rFonts w:hint="default"/>
                <w:lang w:val="en-US" w:eastAsia="zh-CN"/>
              </w:rPr>
              <w:pPrChange w:id="612" w:author="ASUS" w:date="2021-04-25T04:31:40Z">
                <w:pPr>
                  <w:spacing w:line="240" w:lineRule="auto"/>
                </w:pPr>
              </w:pPrChange>
            </w:pPr>
            <w:r>
              <w:rPr>
                <w:rFonts w:hint="default"/>
                <w:lang w:val="en-US" w:eastAsia="zh-CN"/>
              </w:rPr>
              <w:t>13本|120万词</w:t>
            </w:r>
          </w:p>
          <w:p>
            <w:pPr>
              <w:spacing w:line="240" w:lineRule="auto"/>
              <w:ind w:firstLine="0" w:firstLineChars="0"/>
              <w:rPr>
                <w:rFonts w:hint="default"/>
                <w:lang w:val="en-US" w:eastAsia="zh-CN"/>
              </w:rPr>
              <w:pPrChange w:id="613" w:author="ASUS" w:date="2021-04-25T04:31:40Z">
                <w:pPr>
                  <w:spacing w:line="240" w:lineRule="auto"/>
                </w:pPr>
              </w:pPrChange>
            </w:pPr>
            <w:r>
              <w:rPr>
                <w:rFonts w:hint="default"/>
                <w:lang w:val="en-US" w:eastAsia="zh-CN"/>
              </w:rPr>
              <w:t>991万字母</w:t>
            </w:r>
          </w:p>
        </w:tc>
        <w:tc>
          <w:tcPr>
            <w:tcW w:w="1748" w:type="dxa"/>
            <w:vAlign w:val="center"/>
            <w:tcPrChange w:id="614" w:author="ASUS" w:date="2021-04-25T04:32:33Z">
              <w:tcPr>
                <w:tcW w:w="2363" w:type="dxa"/>
                <w:vAlign w:val="center"/>
              </w:tcPr>
            </w:tcPrChange>
          </w:tcPr>
          <w:p>
            <w:pPr>
              <w:spacing w:line="240" w:lineRule="auto"/>
              <w:ind w:firstLine="0" w:firstLineChars="0"/>
              <w:rPr>
                <w:rFonts w:hint="default"/>
                <w:lang w:val="en-US" w:eastAsia="zh-CN"/>
              </w:rPr>
              <w:pPrChange w:id="615" w:author="ASUS" w:date="2021-04-25T04:31:40Z">
                <w:pPr>
                  <w:spacing w:line="240" w:lineRule="auto"/>
                </w:pPr>
              </w:pPrChange>
            </w:pPr>
            <w:r>
              <w:rPr>
                <w:rFonts w:hint="default"/>
                <w:lang w:val="en-US" w:eastAsia="zh-CN"/>
              </w:rPr>
              <w:t>23本|187万词</w:t>
            </w:r>
          </w:p>
          <w:p>
            <w:pPr>
              <w:spacing w:line="240" w:lineRule="auto"/>
              <w:ind w:firstLine="0" w:firstLineChars="0"/>
              <w:rPr>
                <w:rFonts w:hint="default"/>
                <w:lang w:val="en-US" w:eastAsia="zh-CN"/>
              </w:rPr>
              <w:pPrChange w:id="616" w:author="ASUS" w:date="2021-04-25T04:31:40Z">
                <w:pPr>
                  <w:spacing w:line="240" w:lineRule="auto"/>
                </w:pPr>
              </w:pPrChange>
            </w:pPr>
            <w:r>
              <w:rPr>
                <w:rFonts w:hint="default"/>
                <w:lang w:val="en-US" w:eastAsia="zh-CN"/>
              </w:rPr>
              <w:t>1517万字母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617" w:author="ASUS" w:date="2021-04-25T04:32:3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jc w:val="center"/>
          <w:trPrChange w:id="617" w:author="ASUS" w:date="2021-04-25T04:32:33Z">
            <w:trPr>
              <w:jc w:val="center"/>
            </w:trPr>
          </w:trPrChange>
        </w:trPr>
        <w:tc>
          <w:tcPr>
            <w:tcW w:w="1079" w:type="dxa"/>
            <w:vAlign w:val="center"/>
            <w:tcPrChange w:id="618" w:author="ASUS" w:date="2021-04-25T04:32:33Z">
              <w:tcPr>
                <w:tcW w:w="1537" w:type="dxa"/>
                <w:vAlign w:val="center"/>
              </w:tcPr>
            </w:tcPrChange>
          </w:tcPr>
          <w:p>
            <w:pPr>
              <w:spacing w:line="240" w:lineRule="auto"/>
              <w:ind w:firstLine="0" w:firstLineChars="0"/>
              <w:rPr>
                <w:rFonts w:hint="default"/>
                <w:lang w:val="en-US" w:eastAsia="zh-CN"/>
              </w:rPr>
              <w:pPrChange w:id="619" w:author="ASUS" w:date="2021-04-25T04:31:32Z">
                <w:pPr>
                  <w:spacing w:line="240" w:lineRule="auto"/>
                </w:pPr>
              </w:pPrChange>
            </w:pPr>
            <w:r>
              <w:rPr>
                <w:rFonts w:hint="default"/>
                <w:lang w:val="en-US" w:eastAsia="zh-CN"/>
              </w:rPr>
              <w:t>经藏</w:t>
            </w:r>
          </w:p>
        </w:tc>
        <w:tc>
          <w:tcPr>
            <w:tcW w:w="1833" w:type="dxa"/>
            <w:vAlign w:val="center"/>
            <w:tcPrChange w:id="620" w:author="ASUS" w:date="2021-04-25T04:32:33Z">
              <w:tcPr>
                <w:tcW w:w="2286" w:type="dxa"/>
                <w:vAlign w:val="center"/>
              </w:tcPr>
            </w:tcPrChange>
          </w:tcPr>
          <w:p>
            <w:pPr>
              <w:spacing w:line="240" w:lineRule="auto"/>
              <w:ind w:firstLine="0" w:firstLineChars="0"/>
              <w:rPr>
                <w:rFonts w:hint="default"/>
                <w:lang w:val="en-US" w:eastAsia="zh-CN"/>
              </w:rPr>
              <w:pPrChange w:id="621" w:author="ASUS" w:date="2021-04-25T04:31:40Z">
                <w:pPr>
                  <w:spacing w:line="240" w:lineRule="auto"/>
                </w:pPr>
              </w:pPrChange>
            </w:pPr>
            <w:r>
              <w:rPr>
                <w:rFonts w:hint="default"/>
                <w:lang w:val="en-US" w:eastAsia="zh-CN"/>
              </w:rPr>
              <w:t>43本|165万词</w:t>
            </w:r>
          </w:p>
          <w:p>
            <w:pPr>
              <w:spacing w:line="240" w:lineRule="auto"/>
              <w:ind w:firstLine="0" w:firstLineChars="0"/>
              <w:rPr>
                <w:rFonts w:hint="default"/>
                <w:lang w:val="en-US" w:eastAsia="zh-CN"/>
              </w:rPr>
              <w:pPrChange w:id="622" w:author="ASUS" w:date="2021-04-25T04:31:40Z">
                <w:pPr>
                  <w:spacing w:line="240" w:lineRule="auto"/>
                </w:pPr>
              </w:pPrChange>
            </w:pPr>
            <w:r>
              <w:rPr>
                <w:rFonts w:hint="default"/>
                <w:lang w:val="en-US" w:eastAsia="zh-CN"/>
              </w:rPr>
              <w:t>1239万字母</w:t>
            </w:r>
          </w:p>
        </w:tc>
        <w:tc>
          <w:tcPr>
            <w:tcW w:w="1810" w:type="dxa"/>
            <w:vAlign w:val="center"/>
            <w:tcPrChange w:id="623" w:author="ASUS" w:date="2021-04-25T04:32:33Z">
              <w:tcPr>
                <w:tcW w:w="2210" w:type="dxa"/>
                <w:vAlign w:val="center"/>
              </w:tcPr>
            </w:tcPrChange>
          </w:tcPr>
          <w:p>
            <w:pPr>
              <w:spacing w:line="240" w:lineRule="auto"/>
              <w:ind w:firstLine="0" w:firstLineChars="0"/>
              <w:rPr>
                <w:rFonts w:hint="default"/>
                <w:lang w:val="en-US" w:eastAsia="zh-CN"/>
              </w:rPr>
              <w:pPrChange w:id="624" w:author="ASUS" w:date="2021-04-25T04:31:40Z">
                <w:pPr>
                  <w:spacing w:line="240" w:lineRule="auto"/>
                </w:pPr>
              </w:pPrChange>
            </w:pPr>
            <w:r>
              <w:rPr>
                <w:rFonts w:hint="default"/>
                <w:lang w:val="en-US" w:eastAsia="zh-CN"/>
              </w:rPr>
              <w:t>39本|268万词</w:t>
            </w:r>
          </w:p>
          <w:p>
            <w:pPr>
              <w:spacing w:line="240" w:lineRule="auto"/>
              <w:ind w:firstLine="0" w:firstLineChars="0"/>
              <w:rPr>
                <w:rFonts w:hint="default"/>
                <w:lang w:val="en-US" w:eastAsia="zh-CN"/>
              </w:rPr>
              <w:pPrChange w:id="625" w:author="ASUS" w:date="2021-04-25T04:31:40Z">
                <w:pPr>
                  <w:spacing w:line="240" w:lineRule="auto"/>
                </w:pPr>
              </w:pPrChange>
            </w:pPr>
            <w:r>
              <w:rPr>
                <w:rFonts w:hint="default"/>
                <w:lang w:val="en-US" w:eastAsia="zh-CN"/>
              </w:rPr>
              <w:t>2.1千万字母</w:t>
            </w:r>
          </w:p>
        </w:tc>
        <w:tc>
          <w:tcPr>
            <w:tcW w:w="2008" w:type="dxa"/>
            <w:vAlign w:val="center"/>
            <w:tcPrChange w:id="626" w:author="ASUS" w:date="2021-04-25T04:32:33Z">
              <w:tcPr>
                <w:tcW w:w="2285" w:type="dxa"/>
                <w:vAlign w:val="center"/>
              </w:tcPr>
            </w:tcPrChange>
          </w:tcPr>
          <w:p>
            <w:pPr>
              <w:spacing w:line="240" w:lineRule="auto"/>
              <w:ind w:firstLine="0" w:firstLineChars="0"/>
              <w:rPr>
                <w:rFonts w:hint="default"/>
                <w:lang w:val="en-US" w:eastAsia="zh-CN"/>
              </w:rPr>
              <w:pPrChange w:id="627" w:author="ASUS" w:date="2021-04-25T04:31:40Z">
                <w:pPr>
                  <w:spacing w:line="240" w:lineRule="auto"/>
                </w:pPr>
              </w:pPrChange>
            </w:pPr>
            <w:r>
              <w:rPr>
                <w:rFonts w:hint="default"/>
                <w:lang w:val="en-US" w:eastAsia="zh-CN"/>
              </w:rPr>
              <w:t>19本|97.6万词</w:t>
            </w:r>
          </w:p>
          <w:p>
            <w:pPr>
              <w:spacing w:line="240" w:lineRule="auto"/>
              <w:ind w:firstLine="0" w:firstLineChars="0"/>
              <w:rPr>
                <w:rFonts w:hint="default"/>
                <w:lang w:val="en-US" w:eastAsia="zh-CN"/>
              </w:rPr>
              <w:pPrChange w:id="628" w:author="ASUS" w:date="2021-04-25T04:31:40Z">
                <w:pPr>
                  <w:spacing w:line="240" w:lineRule="auto"/>
                </w:pPr>
              </w:pPrChange>
            </w:pPr>
            <w:r>
              <w:rPr>
                <w:rFonts w:hint="default"/>
                <w:lang w:val="en-US" w:eastAsia="zh-CN"/>
              </w:rPr>
              <w:t>852万字母</w:t>
            </w:r>
          </w:p>
        </w:tc>
        <w:tc>
          <w:tcPr>
            <w:tcW w:w="1748" w:type="dxa"/>
            <w:vAlign w:val="center"/>
            <w:tcPrChange w:id="629" w:author="ASUS" w:date="2021-04-25T04:32:33Z">
              <w:tcPr>
                <w:tcW w:w="2363" w:type="dxa"/>
                <w:vAlign w:val="center"/>
              </w:tcPr>
            </w:tcPrChange>
          </w:tcPr>
          <w:p>
            <w:pPr>
              <w:spacing w:line="240" w:lineRule="auto"/>
              <w:ind w:firstLine="0" w:firstLineChars="0"/>
              <w:rPr>
                <w:rFonts w:hint="default"/>
                <w:lang w:val="en-US" w:eastAsia="zh-CN"/>
              </w:rPr>
              <w:pPrChange w:id="630" w:author="ASUS" w:date="2021-04-25T04:31:40Z">
                <w:pPr>
                  <w:spacing w:line="240" w:lineRule="auto"/>
                </w:pPr>
              </w:pPrChange>
            </w:pPr>
            <w:r>
              <w:rPr>
                <w:rFonts w:hint="default"/>
                <w:lang w:val="en-US" w:eastAsia="zh-CN"/>
              </w:rPr>
              <w:t>101本|530万词</w:t>
            </w:r>
          </w:p>
          <w:p>
            <w:pPr>
              <w:spacing w:line="240" w:lineRule="auto"/>
              <w:ind w:firstLine="0" w:firstLineChars="0"/>
              <w:rPr>
                <w:rFonts w:hint="default"/>
                <w:lang w:val="en-US" w:eastAsia="zh-CN"/>
              </w:rPr>
              <w:pPrChange w:id="631" w:author="ASUS" w:date="2021-04-25T04:31:40Z">
                <w:pPr>
                  <w:spacing w:line="240" w:lineRule="auto"/>
                </w:pPr>
              </w:pPrChange>
            </w:pPr>
            <w:r>
              <w:rPr>
                <w:rFonts w:hint="default"/>
                <w:lang w:val="en-US" w:eastAsia="zh-CN"/>
              </w:rPr>
              <w:t>2093万字母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632" w:author="ASUS" w:date="2021-04-25T04:32:3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jc w:val="center"/>
          <w:trPrChange w:id="632" w:author="ASUS" w:date="2021-04-25T04:32:33Z">
            <w:trPr>
              <w:jc w:val="center"/>
            </w:trPr>
          </w:trPrChange>
        </w:trPr>
        <w:tc>
          <w:tcPr>
            <w:tcW w:w="1079" w:type="dxa"/>
            <w:vAlign w:val="center"/>
            <w:tcPrChange w:id="633" w:author="ASUS" w:date="2021-04-25T04:32:33Z">
              <w:tcPr>
                <w:tcW w:w="1537" w:type="dxa"/>
                <w:vAlign w:val="center"/>
              </w:tcPr>
            </w:tcPrChange>
          </w:tcPr>
          <w:p>
            <w:pPr>
              <w:spacing w:line="240" w:lineRule="auto"/>
              <w:ind w:firstLine="0" w:firstLineChars="0"/>
              <w:rPr>
                <w:rFonts w:hint="default"/>
                <w:lang w:val="en-US" w:eastAsia="zh-CN"/>
              </w:rPr>
              <w:pPrChange w:id="634" w:author="ASUS" w:date="2021-04-25T04:31:40Z">
                <w:pPr>
                  <w:spacing w:line="240" w:lineRule="auto"/>
                </w:pPr>
              </w:pPrChange>
            </w:pPr>
            <w:r>
              <w:rPr>
                <w:rFonts w:hint="default"/>
                <w:lang w:val="en-US" w:eastAsia="zh-CN"/>
              </w:rPr>
              <w:t>论藏</w:t>
            </w:r>
          </w:p>
        </w:tc>
        <w:tc>
          <w:tcPr>
            <w:tcW w:w="1833" w:type="dxa"/>
            <w:vAlign w:val="center"/>
            <w:tcPrChange w:id="635" w:author="ASUS" w:date="2021-04-25T04:32:33Z">
              <w:tcPr>
                <w:tcW w:w="2286" w:type="dxa"/>
                <w:vAlign w:val="center"/>
              </w:tcPr>
            </w:tcPrChange>
          </w:tcPr>
          <w:p>
            <w:pPr>
              <w:spacing w:line="240" w:lineRule="auto"/>
              <w:ind w:firstLine="0" w:firstLineChars="0"/>
              <w:rPr>
                <w:rFonts w:hint="default"/>
                <w:lang w:val="en-US" w:eastAsia="zh-CN"/>
              </w:rPr>
              <w:pPrChange w:id="636" w:author="ASUS" w:date="2021-04-25T04:31:40Z">
                <w:pPr>
                  <w:spacing w:line="240" w:lineRule="auto"/>
                </w:pPr>
              </w:pPrChange>
            </w:pPr>
            <w:r>
              <w:rPr>
                <w:rFonts w:hint="default"/>
                <w:lang w:val="en-US" w:eastAsia="zh-CN"/>
              </w:rPr>
              <w:t>13本|79.8万词</w:t>
            </w:r>
          </w:p>
          <w:p>
            <w:pPr>
              <w:spacing w:line="240" w:lineRule="auto"/>
              <w:ind w:firstLine="0" w:firstLineChars="0"/>
              <w:rPr>
                <w:rFonts w:hint="default"/>
                <w:lang w:val="en-US" w:eastAsia="zh-CN"/>
              </w:rPr>
              <w:pPrChange w:id="637" w:author="ASUS" w:date="2021-04-25T04:31:40Z">
                <w:pPr>
                  <w:spacing w:line="240" w:lineRule="auto"/>
                </w:pPr>
              </w:pPrChange>
            </w:pPr>
            <w:r>
              <w:rPr>
                <w:rFonts w:hint="default"/>
                <w:lang w:val="en-US" w:eastAsia="zh-CN"/>
              </w:rPr>
              <w:t>664.1万字母</w:t>
            </w:r>
          </w:p>
        </w:tc>
        <w:tc>
          <w:tcPr>
            <w:tcW w:w="1810" w:type="dxa"/>
            <w:vAlign w:val="center"/>
            <w:tcPrChange w:id="638" w:author="ASUS" w:date="2021-04-25T04:32:33Z">
              <w:tcPr>
                <w:tcW w:w="2210" w:type="dxa"/>
                <w:vAlign w:val="center"/>
              </w:tcPr>
            </w:tcPrChange>
          </w:tcPr>
          <w:p>
            <w:pPr>
              <w:spacing w:line="240" w:lineRule="auto"/>
              <w:ind w:firstLine="0" w:firstLineChars="0"/>
              <w:rPr>
                <w:rFonts w:hint="default"/>
                <w:lang w:val="en-US" w:eastAsia="zh-CN"/>
              </w:rPr>
              <w:pPrChange w:id="639" w:author="ASUS" w:date="2021-04-25T04:31:40Z">
                <w:pPr>
                  <w:spacing w:line="240" w:lineRule="auto"/>
                </w:pPr>
              </w:pPrChange>
            </w:pPr>
            <w:r>
              <w:rPr>
                <w:rFonts w:hint="default"/>
                <w:lang w:val="en-US" w:eastAsia="zh-CN"/>
              </w:rPr>
              <w:t>3本|25.2万词</w:t>
            </w:r>
          </w:p>
          <w:p>
            <w:pPr>
              <w:spacing w:line="240" w:lineRule="auto"/>
              <w:ind w:firstLine="0" w:firstLineChars="0"/>
              <w:rPr>
                <w:rFonts w:hint="default"/>
                <w:lang w:val="en-US" w:eastAsia="zh-CN"/>
              </w:rPr>
              <w:pPrChange w:id="640" w:author="ASUS" w:date="2021-04-25T04:31:40Z">
                <w:pPr>
                  <w:spacing w:line="240" w:lineRule="auto"/>
                </w:pPr>
              </w:pPrChange>
            </w:pPr>
            <w:r>
              <w:rPr>
                <w:rFonts w:hint="default"/>
                <w:lang w:val="en-US" w:eastAsia="zh-CN"/>
              </w:rPr>
              <w:t>216万字母</w:t>
            </w:r>
          </w:p>
        </w:tc>
        <w:tc>
          <w:tcPr>
            <w:tcW w:w="2008" w:type="dxa"/>
            <w:vAlign w:val="center"/>
            <w:tcPrChange w:id="641" w:author="ASUS" w:date="2021-04-25T04:32:33Z">
              <w:tcPr>
                <w:tcW w:w="2285" w:type="dxa"/>
                <w:vAlign w:val="center"/>
              </w:tcPr>
            </w:tcPrChange>
          </w:tcPr>
          <w:p>
            <w:pPr>
              <w:spacing w:line="240" w:lineRule="auto"/>
              <w:ind w:firstLine="0" w:firstLineChars="0"/>
              <w:rPr>
                <w:rFonts w:hint="default"/>
                <w:lang w:val="en-US" w:eastAsia="zh-CN"/>
              </w:rPr>
              <w:pPrChange w:id="642" w:author="ASUS" w:date="2021-04-25T04:31:40Z">
                <w:pPr>
                  <w:spacing w:line="240" w:lineRule="auto"/>
                </w:pPr>
              </w:pPrChange>
            </w:pPr>
            <w:r>
              <w:rPr>
                <w:rFonts w:hint="default"/>
                <w:lang w:val="en-US" w:eastAsia="zh-CN"/>
              </w:rPr>
              <w:t>9本|49.8万词</w:t>
            </w:r>
          </w:p>
          <w:p>
            <w:pPr>
              <w:spacing w:line="240" w:lineRule="auto"/>
              <w:ind w:firstLine="0" w:firstLineChars="0"/>
              <w:rPr>
                <w:rFonts w:hint="default"/>
                <w:lang w:val="en-US" w:eastAsia="zh-CN"/>
              </w:rPr>
              <w:pPrChange w:id="643" w:author="ASUS" w:date="2021-04-25T04:31:40Z">
                <w:pPr>
                  <w:spacing w:line="240" w:lineRule="auto"/>
                </w:pPr>
              </w:pPrChange>
            </w:pPr>
            <w:r>
              <w:rPr>
                <w:rFonts w:hint="default"/>
                <w:lang w:val="en-US" w:eastAsia="zh-CN"/>
              </w:rPr>
              <w:t>453万字母</w:t>
            </w:r>
          </w:p>
        </w:tc>
        <w:tc>
          <w:tcPr>
            <w:tcW w:w="1748" w:type="dxa"/>
            <w:vAlign w:val="center"/>
            <w:tcPrChange w:id="644" w:author="ASUS" w:date="2021-04-25T04:32:33Z">
              <w:tcPr>
                <w:tcW w:w="2363" w:type="dxa"/>
                <w:vAlign w:val="center"/>
              </w:tcPr>
            </w:tcPrChange>
          </w:tcPr>
          <w:p>
            <w:pPr>
              <w:spacing w:line="240" w:lineRule="auto"/>
              <w:ind w:firstLine="0" w:firstLineChars="0"/>
              <w:rPr>
                <w:rFonts w:hint="default"/>
                <w:lang w:val="en-US" w:eastAsia="zh-CN"/>
              </w:rPr>
              <w:pPrChange w:id="645" w:author="ASUS" w:date="2021-04-25T04:31:40Z">
                <w:pPr>
                  <w:spacing w:line="240" w:lineRule="auto"/>
                </w:pPr>
              </w:pPrChange>
            </w:pPr>
            <w:r>
              <w:rPr>
                <w:rFonts w:hint="default"/>
                <w:lang w:val="en-US" w:eastAsia="zh-CN"/>
              </w:rPr>
              <w:t>25本|155万词</w:t>
            </w:r>
          </w:p>
          <w:p>
            <w:pPr>
              <w:spacing w:line="240" w:lineRule="auto"/>
              <w:ind w:firstLine="0" w:firstLineChars="0"/>
              <w:rPr>
                <w:rFonts w:hint="default"/>
                <w:lang w:val="en-US" w:eastAsia="zh-CN"/>
              </w:rPr>
              <w:pPrChange w:id="646" w:author="ASUS" w:date="2021-04-25T04:31:40Z">
                <w:pPr>
                  <w:spacing w:line="240" w:lineRule="auto"/>
                </w:pPr>
              </w:pPrChange>
            </w:pPr>
            <w:r>
              <w:rPr>
                <w:rFonts w:hint="default"/>
                <w:lang w:val="en-US" w:eastAsia="zh-CN"/>
              </w:rPr>
              <w:t>1333万字母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647" w:author="ASUS" w:date="2021-04-25T04:32:3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jc w:val="center"/>
          <w:trPrChange w:id="647" w:author="ASUS" w:date="2021-04-25T04:32:33Z">
            <w:trPr>
              <w:jc w:val="center"/>
            </w:trPr>
          </w:trPrChange>
        </w:trPr>
        <w:tc>
          <w:tcPr>
            <w:tcW w:w="1079" w:type="dxa"/>
            <w:vAlign w:val="center"/>
            <w:tcPrChange w:id="648" w:author="ASUS" w:date="2021-04-25T04:32:33Z">
              <w:tcPr>
                <w:tcW w:w="1537" w:type="dxa"/>
                <w:vAlign w:val="center"/>
              </w:tcPr>
            </w:tcPrChange>
          </w:tcPr>
          <w:p>
            <w:pPr>
              <w:spacing w:line="240" w:lineRule="auto"/>
              <w:ind w:firstLine="0" w:firstLineChars="0"/>
              <w:rPr>
                <w:rFonts w:hint="default"/>
                <w:lang w:val="en-US" w:eastAsia="zh-CN"/>
              </w:rPr>
              <w:pPrChange w:id="649" w:author="ASUS" w:date="2021-04-25T04:31:40Z">
                <w:pPr>
                  <w:spacing w:line="240" w:lineRule="auto"/>
                </w:pPr>
              </w:pPrChange>
            </w:pPr>
            <w:r>
              <w:rPr>
                <w:rFonts w:hint="default"/>
                <w:lang w:val="en-US" w:eastAsia="zh-CN"/>
              </w:rPr>
              <w:t>清净道论</w:t>
            </w:r>
          </w:p>
        </w:tc>
        <w:tc>
          <w:tcPr>
            <w:tcW w:w="1833" w:type="dxa"/>
            <w:vAlign w:val="center"/>
            <w:tcPrChange w:id="650" w:author="ASUS" w:date="2021-04-25T04:32:33Z">
              <w:tcPr>
                <w:tcW w:w="2286" w:type="dxa"/>
                <w:vAlign w:val="center"/>
              </w:tcPr>
            </w:tcPrChange>
          </w:tcPr>
          <w:p>
            <w:pPr>
              <w:spacing w:line="240" w:lineRule="auto"/>
              <w:ind w:firstLine="0" w:firstLineChars="0"/>
              <w:rPr>
                <w:rFonts w:hint="default"/>
                <w:lang w:val="en-US" w:eastAsia="zh-CN"/>
              </w:rPr>
              <w:pPrChange w:id="651" w:author="ASUS" w:date="2021-04-25T04:31:40Z">
                <w:pPr>
                  <w:spacing w:line="240" w:lineRule="auto"/>
                </w:pPr>
              </w:pPrChange>
            </w:pPr>
            <w:r>
              <w:rPr>
                <w:rFonts w:hint="default"/>
                <w:lang w:val="en-US" w:eastAsia="zh-CN"/>
              </w:rPr>
              <w:t>——</w:t>
            </w:r>
          </w:p>
        </w:tc>
        <w:tc>
          <w:tcPr>
            <w:tcW w:w="1810" w:type="dxa"/>
            <w:vAlign w:val="center"/>
            <w:tcPrChange w:id="652" w:author="ASUS" w:date="2021-04-25T04:32:33Z">
              <w:tcPr>
                <w:tcW w:w="2210" w:type="dxa"/>
                <w:vAlign w:val="center"/>
              </w:tcPr>
            </w:tcPrChange>
          </w:tcPr>
          <w:p>
            <w:pPr>
              <w:spacing w:line="240" w:lineRule="auto"/>
              <w:ind w:firstLine="0" w:firstLineChars="0"/>
              <w:rPr>
                <w:rFonts w:hint="default"/>
                <w:lang w:val="en-US" w:eastAsia="zh-CN"/>
              </w:rPr>
              <w:pPrChange w:id="653" w:author="ASUS" w:date="2021-04-25T04:31:40Z">
                <w:pPr>
                  <w:spacing w:line="240" w:lineRule="auto"/>
                </w:pPr>
              </w:pPrChange>
            </w:pPr>
            <w:r>
              <w:rPr>
                <w:rFonts w:hint="default"/>
                <w:lang w:val="en-US" w:eastAsia="zh-CN"/>
              </w:rPr>
              <w:t>2本|12万词</w:t>
            </w:r>
          </w:p>
          <w:p>
            <w:pPr>
              <w:spacing w:line="240" w:lineRule="auto"/>
              <w:ind w:firstLine="0" w:firstLineChars="0"/>
              <w:rPr>
                <w:rFonts w:hint="default"/>
                <w:lang w:val="en-US" w:eastAsia="zh-CN"/>
              </w:rPr>
              <w:pPrChange w:id="654" w:author="ASUS" w:date="2021-04-25T04:31:40Z">
                <w:pPr>
                  <w:spacing w:line="240" w:lineRule="auto"/>
                </w:pPr>
              </w:pPrChange>
            </w:pPr>
            <w:r>
              <w:rPr>
                <w:rFonts w:hint="default"/>
                <w:lang w:val="en-US" w:eastAsia="zh-CN"/>
              </w:rPr>
              <w:t>105万字母</w:t>
            </w:r>
          </w:p>
        </w:tc>
        <w:tc>
          <w:tcPr>
            <w:tcW w:w="2008" w:type="dxa"/>
            <w:vAlign w:val="center"/>
            <w:tcPrChange w:id="655" w:author="ASUS" w:date="2021-04-25T04:32:33Z">
              <w:tcPr>
                <w:tcW w:w="2285" w:type="dxa"/>
                <w:vAlign w:val="center"/>
              </w:tcPr>
            </w:tcPrChange>
          </w:tcPr>
          <w:p>
            <w:pPr>
              <w:spacing w:line="240" w:lineRule="auto"/>
              <w:ind w:firstLine="0" w:firstLineChars="0"/>
              <w:rPr>
                <w:rFonts w:hint="default"/>
                <w:lang w:val="en-US" w:eastAsia="zh-CN"/>
              </w:rPr>
              <w:pPrChange w:id="656" w:author="ASUS" w:date="2021-04-25T04:31:40Z">
                <w:pPr>
                  <w:spacing w:line="240" w:lineRule="auto"/>
                </w:pPr>
              </w:pPrChange>
            </w:pPr>
            <w:r>
              <w:rPr>
                <w:rFonts w:hint="default"/>
                <w:lang w:val="en-US" w:eastAsia="zh-CN"/>
              </w:rPr>
              <w:t>3本|18.6万词</w:t>
            </w:r>
          </w:p>
          <w:p>
            <w:pPr>
              <w:spacing w:line="240" w:lineRule="auto"/>
              <w:ind w:firstLine="0" w:firstLineChars="0"/>
              <w:rPr>
                <w:rFonts w:hint="default"/>
                <w:lang w:val="en-US" w:eastAsia="zh-CN"/>
              </w:rPr>
              <w:pPrChange w:id="657" w:author="ASUS" w:date="2021-04-25T04:31:40Z">
                <w:pPr>
                  <w:spacing w:line="240" w:lineRule="auto"/>
                </w:pPr>
              </w:pPrChange>
            </w:pPr>
            <w:r>
              <w:rPr>
                <w:rFonts w:hint="default"/>
                <w:lang w:val="en-US" w:eastAsia="zh-CN"/>
              </w:rPr>
              <w:t>166万字母</w:t>
            </w:r>
          </w:p>
        </w:tc>
        <w:tc>
          <w:tcPr>
            <w:tcW w:w="1748" w:type="dxa"/>
            <w:vAlign w:val="center"/>
            <w:tcPrChange w:id="658" w:author="ASUS" w:date="2021-04-25T04:32:33Z">
              <w:tcPr>
                <w:tcW w:w="2363" w:type="dxa"/>
                <w:vAlign w:val="center"/>
              </w:tcPr>
            </w:tcPrChange>
          </w:tcPr>
          <w:p>
            <w:pPr>
              <w:spacing w:line="240" w:lineRule="auto"/>
              <w:ind w:firstLine="0" w:firstLineChars="0"/>
              <w:rPr>
                <w:rFonts w:hint="default"/>
                <w:lang w:val="en-US" w:eastAsia="zh-CN"/>
              </w:rPr>
              <w:pPrChange w:id="659" w:author="ASUS" w:date="2021-04-25T04:31:40Z">
                <w:pPr>
                  <w:spacing w:line="240" w:lineRule="auto"/>
                </w:pPr>
              </w:pPrChange>
            </w:pPr>
            <w:r>
              <w:rPr>
                <w:rFonts w:hint="default"/>
                <w:lang w:val="en-US" w:eastAsia="zh-CN"/>
              </w:rPr>
              <w:t>5本|30.6万词</w:t>
            </w:r>
          </w:p>
          <w:p>
            <w:pPr>
              <w:spacing w:line="240" w:lineRule="auto"/>
              <w:ind w:firstLine="0" w:firstLineChars="0"/>
              <w:rPr>
                <w:rFonts w:hint="default"/>
                <w:lang w:val="en-US" w:eastAsia="zh-CN"/>
              </w:rPr>
              <w:pPrChange w:id="660" w:author="ASUS" w:date="2021-04-25T04:31:40Z">
                <w:pPr>
                  <w:spacing w:line="240" w:lineRule="auto"/>
                </w:pPr>
              </w:pPrChange>
            </w:pPr>
            <w:r>
              <w:rPr>
                <w:rFonts w:hint="default"/>
                <w:lang w:val="en-US" w:eastAsia="zh-CN"/>
              </w:rPr>
              <w:t>271万字母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661" w:author="ASUS" w:date="2021-04-25T04:32:33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jc w:val="center"/>
          <w:trPrChange w:id="661" w:author="ASUS" w:date="2021-04-25T04:32:33Z">
            <w:trPr>
              <w:jc w:val="center"/>
            </w:trPr>
          </w:trPrChange>
        </w:trPr>
        <w:tc>
          <w:tcPr>
            <w:tcW w:w="1079" w:type="dxa"/>
            <w:vAlign w:val="center"/>
            <w:tcPrChange w:id="662" w:author="ASUS" w:date="2021-04-25T04:32:33Z">
              <w:tcPr>
                <w:tcW w:w="1537" w:type="dxa"/>
                <w:vAlign w:val="center"/>
              </w:tcPr>
            </w:tcPrChange>
          </w:tcPr>
          <w:p>
            <w:pPr>
              <w:spacing w:line="240" w:lineRule="auto"/>
              <w:ind w:firstLine="0" w:firstLineChars="0"/>
              <w:rPr>
                <w:rFonts w:hint="default"/>
                <w:lang w:val="en-US" w:eastAsia="zh-CN"/>
              </w:rPr>
              <w:pPrChange w:id="663" w:author="ASUS" w:date="2021-04-25T04:31:40Z">
                <w:pPr>
                  <w:spacing w:line="240" w:lineRule="auto"/>
                </w:pPr>
              </w:pPrChange>
            </w:pPr>
            <w:r>
              <w:rPr>
                <w:rFonts w:hint="default"/>
                <w:lang w:val="en-US" w:eastAsia="zh-CN"/>
              </w:rPr>
              <w:t>合计</w:t>
            </w:r>
          </w:p>
        </w:tc>
        <w:tc>
          <w:tcPr>
            <w:tcW w:w="1833" w:type="dxa"/>
            <w:vAlign w:val="center"/>
            <w:tcPrChange w:id="664" w:author="ASUS" w:date="2021-04-25T04:32:33Z">
              <w:tcPr>
                <w:tcW w:w="2286" w:type="dxa"/>
                <w:vAlign w:val="center"/>
              </w:tcPr>
            </w:tcPrChange>
          </w:tcPr>
          <w:p>
            <w:pPr>
              <w:spacing w:line="240" w:lineRule="auto"/>
              <w:ind w:firstLine="0" w:firstLineChars="0"/>
              <w:rPr>
                <w:rFonts w:hint="default"/>
                <w:lang w:val="en-US" w:eastAsia="zh-CN"/>
              </w:rPr>
              <w:pPrChange w:id="665" w:author="ASUS" w:date="2021-04-25T04:31:40Z">
                <w:pPr>
                  <w:spacing w:line="240" w:lineRule="auto"/>
                </w:pPr>
              </w:pPrChange>
            </w:pPr>
            <w:r>
              <w:rPr>
                <w:rFonts w:hint="default"/>
                <w:lang w:val="en-US" w:eastAsia="zh-CN"/>
              </w:rPr>
              <w:t>61本|287万词</w:t>
            </w:r>
          </w:p>
          <w:p>
            <w:pPr>
              <w:spacing w:line="240" w:lineRule="auto"/>
              <w:ind w:firstLine="0" w:firstLineChars="0"/>
              <w:rPr>
                <w:rFonts w:hint="default"/>
                <w:lang w:val="en-US" w:eastAsia="zh-CN"/>
              </w:rPr>
              <w:pPrChange w:id="666" w:author="ASUS" w:date="2021-04-25T04:31:40Z">
                <w:pPr>
                  <w:spacing w:line="240" w:lineRule="auto"/>
                </w:pPr>
              </w:pPrChange>
            </w:pPr>
            <w:r>
              <w:rPr>
                <w:rFonts w:hint="default"/>
                <w:lang w:val="en-US" w:eastAsia="zh-CN"/>
              </w:rPr>
              <w:t>2227万字母</w:t>
            </w:r>
          </w:p>
        </w:tc>
        <w:tc>
          <w:tcPr>
            <w:tcW w:w="1810" w:type="dxa"/>
            <w:vAlign w:val="center"/>
            <w:tcPrChange w:id="667" w:author="ASUS" w:date="2021-04-25T04:32:33Z">
              <w:tcPr>
                <w:tcW w:w="2210" w:type="dxa"/>
                <w:vAlign w:val="center"/>
              </w:tcPr>
            </w:tcPrChange>
          </w:tcPr>
          <w:p>
            <w:pPr>
              <w:spacing w:line="240" w:lineRule="auto"/>
              <w:ind w:firstLine="0" w:firstLineChars="0"/>
              <w:rPr>
                <w:rFonts w:hint="default"/>
                <w:lang w:val="en-US" w:eastAsia="zh-CN"/>
              </w:rPr>
              <w:pPrChange w:id="668" w:author="ASUS" w:date="2021-04-25T04:31:40Z">
                <w:pPr>
                  <w:spacing w:line="240" w:lineRule="auto"/>
                </w:pPr>
              </w:pPrChange>
            </w:pPr>
            <w:r>
              <w:rPr>
                <w:rFonts w:hint="default"/>
                <w:lang w:val="en-US" w:eastAsia="zh-CN"/>
              </w:rPr>
              <w:t>49本|330万词</w:t>
            </w:r>
          </w:p>
          <w:p>
            <w:pPr>
              <w:spacing w:line="240" w:lineRule="auto"/>
              <w:ind w:firstLine="0" w:firstLineChars="0"/>
              <w:rPr>
                <w:rFonts w:hint="default"/>
                <w:lang w:val="en-US" w:eastAsia="zh-CN"/>
              </w:rPr>
              <w:pPrChange w:id="669" w:author="ASUS" w:date="2021-04-25T04:31:40Z">
                <w:pPr>
                  <w:spacing w:line="240" w:lineRule="auto"/>
                </w:pPr>
              </w:pPrChange>
            </w:pPr>
            <w:r>
              <w:rPr>
                <w:rFonts w:hint="default"/>
                <w:lang w:val="en-US" w:eastAsia="zh-CN"/>
              </w:rPr>
              <w:t>525万字母</w:t>
            </w:r>
          </w:p>
        </w:tc>
        <w:tc>
          <w:tcPr>
            <w:tcW w:w="2008" w:type="dxa"/>
            <w:vAlign w:val="center"/>
            <w:tcPrChange w:id="670" w:author="ASUS" w:date="2021-04-25T04:32:33Z">
              <w:tcPr>
                <w:tcW w:w="2285" w:type="dxa"/>
                <w:vAlign w:val="center"/>
              </w:tcPr>
            </w:tcPrChange>
          </w:tcPr>
          <w:p>
            <w:pPr>
              <w:spacing w:line="240" w:lineRule="auto"/>
              <w:ind w:firstLine="0" w:firstLineChars="0"/>
              <w:rPr>
                <w:rFonts w:hint="default"/>
                <w:lang w:val="en-US" w:eastAsia="zh-CN"/>
              </w:rPr>
              <w:pPrChange w:id="671" w:author="ASUS" w:date="2021-04-25T04:31:40Z">
                <w:pPr>
                  <w:spacing w:line="240" w:lineRule="auto"/>
                </w:pPr>
              </w:pPrChange>
            </w:pPr>
            <w:r>
              <w:rPr>
                <w:rFonts w:hint="default"/>
                <w:lang w:val="en-US" w:eastAsia="zh-CN"/>
              </w:rPr>
              <w:t>44本|286万词</w:t>
            </w:r>
          </w:p>
          <w:p>
            <w:pPr>
              <w:spacing w:line="240" w:lineRule="auto"/>
              <w:ind w:firstLine="0" w:firstLineChars="0"/>
              <w:rPr>
                <w:rFonts w:hint="default"/>
                <w:lang w:val="en-US" w:eastAsia="zh-CN"/>
              </w:rPr>
              <w:pPrChange w:id="672" w:author="ASUS" w:date="2021-04-25T04:31:40Z">
                <w:pPr>
                  <w:spacing w:line="240" w:lineRule="auto"/>
                </w:pPr>
              </w:pPrChange>
            </w:pPr>
            <w:r>
              <w:rPr>
                <w:rFonts w:hint="default"/>
                <w:lang w:val="en-US" w:eastAsia="zh-CN"/>
              </w:rPr>
              <w:t>2462万字母</w:t>
            </w:r>
          </w:p>
        </w:tc>
        <w:tc>
          <w:tcPr>
            <w:tcW w:w="1748" w:type="dxa"/>
            <w:vAlign w:val="center"/>
            <w:tcPrChange w:id="673" w:author="ASUS" w:date="2021-04-25T04:32:33Z">
              <w:tcPr>
                <w:tcW w:w="2363" w:type="dxa"/>
                <w:vAlign w:val="center"/>
              </w:tcPr>
            </w:tcPrChange>
          </w:tcPr>
          <w:p>
            <w:pPr>
              <w:spacing w:line="240" w:lineRule="auto"/>
              <w:ind w:firstLine="0" w:firstLineChars="0"/>
              <w:rPr>
                <w:rFonts w:hint="default"/>
                <w:lang w:val="en-US" w:eastAsia="zh-CN"/>
              </w:rPr>
              <w:pPrChange w:id="674" w:author="ASUS" w:date="2021-04-25T04:31:40Z">
                <w:pPr>
                  <w:spacing w:line="240" w:lineRule="auto"/>
                </w:pPr>
              </w:pPrChange>
            </w:pPr>
            <w:r>
              <w:rPr>
                <w:rFonts w:hint="default"/>
                <w:lang w:val="en-US" w:eastAsia="zh-CN"/>
              </w:rPr>
              <w:t>154本|903万词</w:t>
            </w:r>
          </w:p>
          <w:p>
            <w:pPr>
              <w:spacing w:line="240" w:lineRule="auto"/>
              <w:ind w:firstLine="0" w:firstLineChars="0"/>
              <w:rPr>
                <w:rFonts w:hint="default"/>
                <w:lang w:val="en-US" w:eastAsia="zh-CN"/>
              </w:rPr>
              <w:pPrChange w:id="675" w:author="ASUS" w:date="2021-04-25T04:31:40Z">
                <w:pPr>
                  <w:spacing w:line="240" w:lineRule="auto"/>
                </w:pPr>
              </w:pPrChange>
            </w:pPr>
            <w:r>
              <w:rPr>
                <w:rFonts w:hint="default"/>
                <w:lang w:val="en-US" w:eastAsia="zh-CN"/>
              </w:rPr>
              <w:t>5214万字母</w:t>
            </w:r>
          </w:p>
        </w:tc>
      </w:tr>
    </w:tbl>
    <w:p>
      <w:pPr>
        <w:rPr>
          <w:rFonts w:hint="default"/>
          <w:lang w:val="en-US" w:eastAsia="zh-CN"/>
        </w:rPr>
      </w:pPr>
      <w:r>
        <w:rPr>
          <w:rFonts w:hint="default"/>
          <w:lang w:val="en-US" w:eastAsia="zh-CN"/>
        </w:rPr>
        <w:t>根我们测算，全部的中文译文将达到2757万汉字。以一本书24万字计（庄春江翻译的《中部-根本五十经》总计243千汉字）。约相当于115本书。这需要一个人工作134年。</w:t>
      </w:r>
    </w:p>
    <w:p>
      <w:pPr>
        <w:rPr>
          <w:rFonts w:hint="default"/>
          <w:lang w:val="en-US" w:eastAsia="zh-CN"/>
        </w:rPr>
      </w:pPr>
      <w:r>
        <w:rPr>
          <w:rFonts w:hint="default"/>
          <w:lang w:val="en-US" w:eastAsia="zh-CN"/>
        </w:rPr>
        <w:tab/>
      </w:r>
      <w:r>
        <w:rPr>
          <w:rFonts w:hint="default"/>
          <w:lang w:val="en-US" w:eastAsia="zh-CN"/>
        </w:rPr>
        <w:t>面对卷帙浩繁的义注复注，想要凭借个人力量进行翻译，显然在他有生之年是不可能完成的任务。多人工作是唯一的解决之道。</w:t>
      </w:r>
    </w:p>
    <w:p>
      <w:pPr>
        <w:pStyle w:val="3"/>
        <w:bidi w:val="0"/>
        <w:rPr>
          <w:rFonts w:hint="eastAsia"/>
          <w:lang w:val="en-US" w:eastAsia="zh-CN"/>
        </w:rPr>
      </w:pPr>
      <w:bookmarkStart w:id="13" w:name="_Toc30772"/>
      <w:bookmarkStart w:id="14" w:name="_Toc1758"/>
      <w:r>
        <w:rPr>
          <w:rFonts w:hint="eastAsia"/>
          <w:lang w:val="en-US" w:eastAsia="zh-CN"/>
        </w:rPr>
        <w:t>工程量估算</w:t>
      </w:r>
      <w:bookmarkEnd w:id="13"/>
      <w:bookmarkEnd w:id="14"/>
    </w:p>
    <w:p>
      <w:pPr>
        <w:pStyle w:val="4"/>
        <w:bidi w:val="0"/>
        <w:rPr>
          <w:rFonts w:hint="eastAsia"/>
        </w:rPr>
      </w:pPr>
      <w:r>
        <w:rPr>
          <w:rFonts w:hint="eastAsia"/>
        </w:rPr>
        <w:t>工期预算方法</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（一）工效测算</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粗意听打</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（估算效率：20汉字/分钟）</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逐词填充</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（估算效率：5.61字符/分钟）</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逐词校对与整体翻译</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（估算效率：22.95字符/分钟）</w:t>
      </w:r>
    </w:p>
    <w:tbl>
      <w:tblPr>
        <w:tblStyle w:val="16"/>
        <w:tblW w:w="8325" w:type="dxa"/>
        <w:jc w:val="center"/>
        <w:tblInd w:w="0" w:type="dxa"/>
        <w:tblLayout w:type="fixed"/>
        <w:tblCellMar>
          <w:top w:w="15" w:type="dxa"/>
          <w:left w:w="15" w:type="dxa"/>
          <w:bottom w:w="15" w:type="dxa"/>
          <w:right w:w="15" w:type="dxa"/>
        </w:tblCellMar>
      </w:tblPr>
      <w:tblGrid>
        <w:gridCol w:w="2800"/>
        <w:gridCol w:w="1603"/>
        <w:gridCol w:w="1665"/>
        <w:gridCol w:w="2257"/>
      </w:tblGrid>
      <w:tr>
        <w:tblPrEx>
          <w:tblLayout w:type="fixed"/>
          <w:tblCellMar>
            <w:top w:w="15" w:type="dxa"/>
            <w:left w:w="15" w:type="dxa"/>
            <w:bottom w:w="15" w:type="dxa"/>
            <w:right w:w="15" w:type="dxa"/>
          </w:tblCellMar>
        </w:tblPrEx>
        <w:trPr>
          <w:trHeight w:val="540" w:hRule="atLeast"/>
          <w:jc w:val="center"/>
        </w:trPr>
        <w:tc>
          <w:tcPr>
            <w:tcW w:w="2800"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工作内容</w:t>
            </w:r>
          </w:p>
        </w:tc>
        <w:tc>
          <w:tcPr>
            <w:tcW w:w="1603"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计时(分钟)</w:t>
            </w:r>
          </w:p>
        </w:tc>
        <w:tc>
          <w:tcPr>
            <w:tcW w:w="1665"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长度(字符)</w:t>
            </w:r>
          </w:p>
        </w:tc>
        <w:tc>
          <w:tcPr>
            <w:tcW w:w="2257"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工效(字符/分钟)</w:t>
            </w:r>
          </w:p>
        </w:tc>
      </w:tr>
      <w:tr>
        <w:tblPrEx>
          <w:tblLayout w:type="fixed"/>
          <w:tblCellMar>
            <w:top w:w="15" w:type="dxa"/>
            <w:left w:w="15" w:type="dxa"/>
            <w:bottom w:w="15" w:type="dxa"/>
            <w:right w:w="15" w:type="dxa"/>
          </w:tblCellMar>
        </w:tblPrEx>
        <w:trPr>
          <w:trHeight w:val="406" w:hRule="atLeast"/>
          <w:jc w:val="center"/>
        </w:trPr>
        <w:tc>
          <w:tcPr>
            <w:tcW w:w="2800"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粗意听打</w:t>
            </w:r>
          </w:p>
        </w:tc>
        <w:tc>
          <w:tcPr>
            <w:tcW w:w="1603"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eastAsia="zh-CN"/>
              </w:rPr>
            </w:pPr>
            <w:r>
              <w:rPr>
                <w:rFonts w:hint="eastAsia" w:ascii="Arial Unicode MS" w:hAnsi="Arial Unicode MS" w:eastAsia="Arial Unicode MS" w:cs="Arial Unicode MS"/>
                <w:lang w:eastAsia="zh-CN"/>
              </w:rPr>
              <w:t>——</w:t>
            </w:r>
          </w:p>
        </w:tc>
        <w:tc>
          <w:tcPr>
            <w:tcW w:w="1665"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eastAsia="zh-CN"/>
              </w:rPr>
            </w:pPr>
            <w:r>
              <w:rPr>
                <w:rFonts w:hint="eastAsia" w:ascii="Arial Unicode MS" w:hAnsi="Arial Unicode MS" w:eastAsia="Arial Unicode MS" w:cs="Arial Unicode MS"/>
                <w:lang w:eastAsia="zh-CN"/>
              </w:rPr>
              <w:t>——</w:t>
            </w:r>
          </w:p>
        </w:tc>
        <w:tc>
          <w:tcPr>
            <w:tcW w:w="2257"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20汉字/分</w:t>
            </w:r>
          </w:p>
        </w:tc>
      </w:tr>
      <w:tr>
        <w:tblPrEx>
          <w:tblLayout w:type="fixed"/>
          <w:tblCellMar>
            <w:top w:w="15" w:type="dxa"/>
            <w:left w:w="15" w:type="dxa"/>
            <w:bottom w:w="15" w:type="dxa"/>
            <w:right w:w="15" w:type="dxa"/>
          </w:tblCellMar>
        </w:tblPrEx>
        <w:trPr>
          <w:trHeight w:val="181" w:hRule="atLeast"/>
          <w:jc w:val="center"/>
        </w:trPr>
        <w:tc>
          <w:tcPr>
            <w:tcW w:w="2800"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逐词充填</w:t>
            </w:r>
          </w:p>
        </w:tc>
        <w:tc>
          <w:tcPr>
            <w:tcW w:w="1603"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125</w:t>
            </w:r>
          </w:p>
        </w:tc>
        <w:tc>
          <w:tcPr>
            <w:tcW w:w="1665"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701</w:t>
            </w:r>
          </w:p>
        </w:tc>
        <w:tc>
          <w:tcPr>
            <w:tcW w:w="2257"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5.61</w:t>
            </w:r>
          </w:p>
        </w:tc>
      </w:tr>
      <w:tr>
        <w:tblPrEx>
          <w:tblLayout w:type="fixed"/>
          <w:tblCellMar>
            <w:top w:w="15" w:type="dxa"/>
            <w:left w:w="15" w:type="dxa"/>
            <w:bottom w:w="15" w:type="dxa"/>
            <w:right w:w="15" w:type="dxa"/>
          </w:tblCellMar>
        </w:tblPrEx>
        <w:trPr>
          <w:trHeight w:val="181" w:hRule="atLeast"/>
          <w:jc w:val="center"/>
        </w:trPr>
        <w:tc>
          <w:tcPr>
            <w:tcW w:w="2800"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整体校译</w:t>
            </w:r>
          </w:p>
        </w:tc>
        <w:tc>
          <w:tcPr>
            <w:tcW w:w="1603"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115</w:t>
            </w:r>
          </w:p>
        </w:tc>
        <w:tc>
          <w:tcPr>
            <w:tcW w:w="1665"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2639</w:t>
            </w:r>
          </w:p>
        </w:tc>
        <w:tc>
          <w:tcPr>
            <w:tcW w:w="2257"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22.95</w:t>
            </w:r>
          </w:p>
        </w:tc>
      </w:tr>
    </w:tbl>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以上数据来源Kosalla Bhikkhu对“《法句义注》道品·五”为样本进行逐词充填、校正和翻译的计时结果。</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粗意听打为估测结果。</w:t>
      </w:r>
    </w:p>
    <w:p>
      <w:pPr>
        <w:pStyle w:val="4"/>
        <w:bidi w:val="0"/>
        <w:rPr>
          <w:rFonts w:hint="eastAsia"/>
        </w:rPr>
      </w:pPr>
      <w:r>
        <w:rPr>
          <w:rFonts w:hint="eastAsia"/>
        </w:rPr>
        <w:t>工作量统计</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整体校译工作量统计：</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object>
          <v:shape id="_x0000_i1025" o:spt="75" type="#_x0000_t75" style="height:20.25pt;width:319.45pt;" o:ole="t" filled="f" o:preferrelative="t" stroked="f" coordsize="21600,21600">
            <v:path/>
            <v:fill on="f" focussize="0,0"/>
            <v:stroke on="f"/>
            <v:imagedata r:id="rId6" o:title=""/>
            <o:lock v:ext="edit" aspectratio="t"/>
            <w10:wrap type="none"/>
            <w10:anchorlock/>
          </v:shape>
          <o:OLEObject Type="Embed" ProgID="Equation.KSEE3" ShapeID="_x0000_i1025" DrawAspect="Content" ObjectID="_1468075725" r:id="rId5">
            <o:LockedField>false</o:LockedField>
          </o:OLEObject>
        </w:objec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逐词填充工作量统计：</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object>
          <v:shape id="_x0000_i1026" o:spt="75" type="#_x0000_t75" style="height:21.3pt;width:331.6pt;" o:ole="t" filled="f" o:preferrelative="t" stroked="f" coordsize="21600,21600">
            <v:path/>
            <v:fill on="f" focussize="0,0"/>
            <v:stroke on="f"/>
            <v:imagedata r:id="rId8" o:title=""/>
            <o:lock v:ext="edit" aspectratio="t"/>
            <w10:wrap type="none"/>
            <w10:anchorlock/>
          </v:shape>
          <o:OLEObject Type="Embed" ProgID="Equation.KSEE3" ShapeID="_x0000_i1026" DrawAspect="Content" ObjectID="_1468075726" r:id="rId7">
            <o:LockedField>false</o:LockedField>
          </o:OLEObject>
        </w:objec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粗意听打工作量统计：</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全文总字符数×0.37（巴汉译文比例）=预期译文总字数</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具体数据详见”三藏数据.xlsx”,该数据来源</w:t>
      </w:r>
      <w:r>
        <w:rPr>
          <w:rFonts w:hint="eastAsia" w:ascii="Arial Unicode MS" w:hAnsi="Arial Unicode MS" w:eastAsia="Arial Unicode MS" w:cs="Arial Unicode MS"/>
          <w:lang w:val="en-US" w:eastAsia="zh-CN"/>
        </w:rPr>
        <w:t>CSCD4</w:t>
      </w:r>
      <w:r>
        <w:rPr>
          <w:rFonts w:hint="eastAsia" w:ascii="Arial Unicode MS" w:hAnsi="Arial Unicode MS" w:eastAsia="Arial Unicode MS" w:cs="Arial Unicode MS"/>
        </w:rPr>
        <w:t>，通过计算机统计结果。</w:t>
      </w:r>
    </w:p>
    <w:p>
      <w:pPr>
        <w:pStyle w:val="4"/>
        <w:bidi w:val="0"/>
        <w:rPr>
          <w:rFonts w:hint="eastAsia"/>
        </w:rPr>
      </w:pPr>
      <w:r>
        <w:rPr>
          <w:rFonts w:hint="eastAsia"/>
        </w:rPr>
        <w:t>工时与工期计算</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【工时计算】</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position w:val="-14"/>
        </w:rPr>
        <w:object>
          <v:shape id="_x0000_i1027" o:spt="75" type="#_x0000_t75" style="height:22.5pt;width:303.5pt;" o:ole="t" filled="f" o:preferrelative="t" stroked="f" coordsize="21600,21600">
            <v:path/>
            <v:fill on="f" focussize="0,0"/>
            <v:stroke on="f"/>
            <v:imagedata r:id="rId10" o:title=""/>
            <o:lock v:ext="edit" aspectratio="t"/>
            <w10:wrap type="none"/>
            <w10:anchorlock/>
          </v:shape>
          <o:OLEObject Type="Embed" ProgID="Equation.KSEE3" ShapeID="_x0000_i1027" DrawAspect="Content" ObjectID="_1468075727" r:id="rId9">
            <o:LockedField>false</o:LockedField>
          </o:OLEObject>
        </w:objec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object>
          <v:shape id="_x0000_i1028" o:spt="75" type="#_x0000_t75" style="height:22.3pt;width:301.25pt;" o:ole="t" filled="f" o:preferrelative="t" stroked="f" coordsize="21600,21600">
            <v:path/>
            <v:fill on="f" focussize="0,0"/>
            <v:stroke on="f"/>
            <v:imagedata r:id="rId12" o:title=""/>
            <o:lock v:ext="edit" aspectratio="t"/>
            <w10:wrap type="none"/>
            <w10:anchorlock/>
          </v:shape>
          <o:OLEObject Type="Embed" ProgID="Equation.KSEE3" ShapeID="_x0000_i1028" DrawAspect="Content" ObjectID="_1468075728" r:id="rId11">
            <o:LockedField>false</o:LockedField>
          </o:OLEObject>
        </w:objec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object>
          <v:shape id="_x0000_i1029" o:spt="75" type="#_x0000_t75" style="height:22.45pt;width:303.5pt;" o:ole="t" filled="f" o:preferrelative="t" stroked="f" coordsize="21600,21600">
            <v:path/>
            <v:fill on="f" focussize="0,0"/>
            <v:stroke on="f"/>
            <v:imagedata r:id="rId14" o:title=""/>
            <o:lock v:ext="edit" aspectratio="t"/>
            <w10:wrap type="none"/>
            <w10:anchorlock/>
          </v:shape>
          <o:OLEObject Type="Embed" ProgID="Equation.KSEE3" ShapeID="_x0000_i1029" DrawAspect="Content" ObjectID="_1468075729" r:id="rId13">
            <o:LockedField>false</o:LockedField>
          </o:OLEObject>
        </w:object>
      </w:r>
    </w:p>
    <w:p>
      <w:pPr>
        <w:rPr>
          <w:rFonts w:hint="eastAsia"/>
        </w:rPr>
      </w:pPr>
      <w:r>
        <w:rPr>
          <w:rFonts w:hint="eastAsia"/>
        </w:rPr>
        <w:t>总工时=粗意听打工时+逐词填充工时+整体校译工时</w:t>
      </w:r>
    </w:p>
    <w:p>
      <w:pPr>
        <w:rPr>
          <w:rFonts w:hint="eastAsia"/>
        </w:rPr>
      </w:pPr>
      <w:r>
        <w:rPr>
          <w:rFonts w:hint="eastAsia"/>
        </w:rPr>
        <w:t>【工期换算】</w:t>
      </w:r>
    </w:p>
    <w:p>
      <w:pPr>
        <w:rPr>
          <w:rFonts w:hint="eastAsia"/>
        </w:rPr>
      </w:pPr>
      <w:r>
        <w:rPr>
          <w:rFonts w:hint="eastAsia"/>
        </w:rPr>
        <w:t>日工作时长=6小时/日</w:t>
      </w:r>
    </w:p>
    <w:p>
      <w:pPr>
        <w:rPr>
          <w:rFonts w:hint="eastAsia"/>
        </w:rPr>
      </w:pPr>
      <w:r>
        <w:rPr>
          <w:rFonts w:hint="eastAsia"/>
        </w:rPr>
        <w:t>周工作时长=6小时/日×5日/周=30小时/周</w:t>
      </w:r>
    </w:p>
    <w:p>
      <w:pPr>
        <w:rPr>
          <w:rFonts w:hint="eastAsia"/>
        </w:rPr>
      </w:pPr>
      <w:r>
        <w:rPr>
          <w:rFonts w:hint="eastAsia"/>
        </w:rPr>
        <w:t>月工作时长=6小时/日×22日/月=132小时/月</w:t>
      </w:r>
    </w:p>
    <w:p>
      <w:pPr>
        <w:rPr>
          <w:rFonts w:hint="eastAsia"/>
        </w:rPr>
      </w:pPr>
      <w:r>
        <w:rPr>
          <w:rFonts w:hint="eastAsia"/>
        </w:rPr>
        <w:t>工期（周）=总工时/周工作时长/人数</w:t>
      </w:r>
    </w:p>
    <w:p>
      <w:pPr>
        <w:rPr>
          <w:rFonts w:hint="eastAsia"/>
        </w:rPr>
      </w:pPr>
      <w:r>
        <w:rPr>
          <w:rFonts w:hint="eastAsia"/>
        </w:rPr>
        <w:t>工期（月）=总工时/月工作时长/人数</w:t>
      </w:r>
    </w:p>
    <w:p>
      <w:pPr>
        <w:pStyle w:val="4"/>
        <w:bidi w:val="0"/>
        <w:rPr>
          <w:rFonts w:hint="eastAsia"/>
        </w:rPr>
      </w:pPr>
      <w:r>
        <w:rPr>
          <w:rFonts w:hint="eastAsia"/>
        </w:rPr>
        <w:t>估算结果</w:t>
      </w:r>
    </w:p>
    <w:tbl>
      <w:tblPr>
        <w:tblStyle w:val="16"/>
        <w:tblW w:w="75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3091"/>
        <w:gridCol w:w="1370"/>
        <w:gridCol w:w="1370"/>
        <w:gridCol w:w="1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trPr>
        <w:tc>
          <w:tcPr>
            <w:tcW w:w="7568" w:type="dxa"/>
            <w:gridSpan w:val="4"/>
            <w:vAlign w:val="center"/>
          </w:tcPr>
          <w:p>
            <w:pPr>
              <w:pageBreakBefore w:val="0"/>
              <w:widowControl w:val="0"/>
              <w:tabs>
                <w:tab w:val="left" w:pos="2251"/>
              </w:tabs>
              <w:kinsoku/>
              <w:wordWrap/>
              <w:overflowPunct/>
              <w:topLinePunct w:val="0"/>
              <w:autoSpaceDE/>
              <w:autoSpaceDN/>
              <w:bidi w:val="0"/>
              <w:adjustRightInd w:val="0"/>
              <w:snapToGrid w:val="0"/>
              <w:jc w:val="center"/>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初稿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trPr>
        <w:tc>
          <w:tcPr>
            <w:tcW w:w="3091"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内容</w:t>
            </w:r>
          </w:p>
        </w:tc>
        <w:tc>
          <w:tcPr>
            <w:tcW w:w="1370"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总工时</w:t>
            </w:r>
          </w:p>
        </w:tc>
        <w:tc>
          <w:tcPr>
            <w:tcW w:w="1370"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人·月</w:t>
            </w:r>
          </w:p>
        </w:tc>
        <w:tc>
          <w:tcPr>
            <w:tcW w:w="1737"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译文字数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trPr>
        <w:tc>
          <w:tcPr>
            <w:tcW w:w="3091"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经藏</w:t>
            </w:r>
          </w:p>
        </w:tc>
        <w:tc>
          <w:tcPr>
            <w:tcW w:w="1370"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96624</w:t>
            </w:r>
          </w:p>
        </w:tc>
        <w:tc>
          <w:tcPr>
            <w:tcW w:w="1370"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732</w:t>
            </w:r>
          </w:p>
        </w:tc>
        <w:tc>
          <w:tcPr>
            <w:tcW w:w="1737"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15842718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trPr>
        <w:tc>
          <w:tcPr>
            <w:tcW w:w="3091"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阿毗达摩藏</w:t>
            </w:r>
          </w:p>
        </w:tc>
        <w:tc>
          <w:tcPr>
            <w:tcW w:w="1370"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25059</w:t>
            </w:r>
          </w:p>
        </w:tc>
        <w:tc>
          <w:tcPr>
            <w:tcW w:w="1370"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190</w:t>
            </w:r>
          </w:p>
        </w:tc>
        <w:tc>
          <w:tcPr>
            <w:tcW w:w="1737"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5012816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trPr>
        <w:tc>
          <w:tcPr>
            <w:tcW w:w="3091"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律藏</w:t>
            </w:r>
          </w:p>
        </w:tc>
        <w:tc>
          <w:tcPr>
            <w:tcW w:w="1370"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28865</w:t>
            </w:r>
          </w:p>
        </w:tc>
        <w:tc>
          <w:tcPr>
            <w:tcW w:w="1370"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219</w:t>
            </w:r>
          </w:p>
        </w:tc>
        <w:tc>
          <w:tcPr>
            <w:tcW w:w="1737"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5705662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trPr>
        <w:tc>
          <w:tcPr>
            <w:tcW w:w="3091"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清净道路</w:t>
            </w:r>
          </w:p>
        </w:tc>
        <w:tc>
          <w:tcPr>
            <w:tcW w:w="1370"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7093</w:t>
            </w:r>
          </w:p>
        </w:tc>
        <w:tc>
          <w:tcPr>
            <w:tcW w:w="1370"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54</w:t>
            </w:r>
          </w:p>
        </w:tc>
        <w:tc>
          <w:tcPr>
            <w:tcW w:w="1737"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1018699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trPr>
        <w:tc>
          <w:tcPr>
            <w:tcW w:w="3091"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三藏汇总</w:t>
            </w:r>
          </w:p>
        </w:tc>
        <w:tc>
          <w:tcPr>
            <w:tcW w:w="1370"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162396</w:t>
            </w:r>
          </w:p>
        </w:tc>
        <w:tc>
          <w:tcPr>
            <w:tcW w:w="1370"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1230</w:t>
            </w:r>
          </w:p>
        </w:tc>
        <w:tc>
          <w:tcPr>
            <w:tcW w:w="1737" w:type="dxa"/>
            <w:vAlign w:val="bottom"/>
          </w:tcPr>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27579895</w:t>
            </w:r>
          </w:p>
        </w:tc>
      </w:tr>
    </w:tbl>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1230人·月≈103人·年</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校对时间=103×30%=31人·年</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t>总计=103+31=134人·年</w:t>
      </w:r>
    </w:p>
    <w:p>
      <w:pPr>
        <w:rPr>
          <w:rFonts w:hint="default"/>
          <w:lang w:val="en-US" w:eastAsia="zh-CN"/>
        </w:rPr>
      </w:pPr>
    </w:p>
    <w:p>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bookmarkStart w:id="15" w:name="_Toc23475"/>
    </w:p>
    <w:p>
      <w:pPr>
        <w:pStyle w:val="2"/>
        <w:bidi w:val="0"/>
        <w:rPr>
          <w:rFonts w:hint="default"/>
          <w:lang w:val="en-US" w:eastAsia="zh-CN"/>
        </w:rPr>
      </w:pPr>
      <w:bookmarkStart w:id="16" w:name="_Toc2486"/>
      <w:bookmarkStart w:id="17" w:name="_Toc27191"/>
      <w:r>
        <w:rPr>
          <w:rFonts w:hint="eastAsia"/>
          <w:lang w:val="en-US" w:eastAsia="zh-CN"/>
        </w:rPr>
        <w:t>可行性分析</w:t>
      </w:r>
      <w:bookmarkEnd w:id="15"/>
      <w:bookmarkEnd w:id="16"/>
      <w:bookmarkEnd w:id="17"/>
    </w:p>
    <w:p>
      <w:pPr>
        <w:pStyle w:val="3"/>
        <w:bidi w:val="0"/>
        <w:rPr>
          <w:rFonts w:hint="eastAsia"/>
          <w:lang w:val="en-US" w:eastAsia="zh-CN"/>
        </w:rPr>
      </w:pPr>
      <w:bookmarkStart w:id="18" w:name="_Toc32599"/>
      <w:bookmarkStart w:id="19" w:name="_Toc5947"/>
      <w:bookmarkStart w:id="20" w:name="_Toc31171"/>
      <w:r>
        <w:rPr>
          <w:rFonts w:hint="eastAsia"/>
          <w:lang w:val="en-US" w:eastAsia="zh-CN"/>
        </w:rPr>
        <w:t>人才</w:t>
      </w:r>
      <w:bookmarkEnd w:id="18"/>
      <w:bookmarkEnd w:id="19"/>
      <w:bookmarkEnd w:id="20"/>
    </w:p>
    <w:p>
      <w:pPr>
        <w:pStyle w:val="4"/>
        <w:bidi w:val="0"/>
        <w:rPr>
          <w:rFonts w:hint="eastAsia"/>
          <w:lang w:val="en-US" w:eastAsia="zh-CN"/>
        </w:rPr>
      </w:pPr>
      <w:bookmarkStart w:id="21" w:name="_Toc27270"/>
      <w:r>
        <w:rPr>
          <w:rFonts w:hint="eastAsia"/>
          <w:lang w:val="en-US" w:eastAsia="zh-CN"/>
        </w:rPr>
        <w:t>能力需求分析</w:t>
      </w:r>
      <w:bookmarkEnd w:id="21"/>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通常来说，如果要严谨准确地进行巴利圣典的翻译，需要具备以下的能力：</w:t>
      </w:r>
    </w:p>
    <w:p>
      <w:pPr>
        <w:pageBreakBefore w:val="0"/>
        <w:widowControl w:val="0"/>
        <w:kinsoku/>
        <w:wordWrap/>
        <w:overflowPunct/>
        <w:topLinePunct w:val="0"/>
        <w:autoSpaceDE/>
        <w:autoSpaceDN/>
        <w:bidi w:val="0"/>
        <w:adjustRightInd w:val="0"/>
        <w:snapToGrid w:val="0"/>
        <w:ind w:firstLine="0" w:firstLineChars="0"/>
        <w:textAlignment w:val="auto"/>
        <w:rPr>
          <w:rFonts w:hint="eastAsia" w:ascii="Arial Unicode MS" w:hAnsi="Arial Unicode MS" w:eastAsia="Arial Unicode MS" w:cs="Arial Unicode MS"/>
          <w:lang w:val="en-US" w:eastAsia="zh-CN"/>
        </w:rPr>
        <w:pPrChange w:id="676" w:author="ASUS" w:date="2021-04-25T04:29:58Z">
          <w:pPr>
            <w:pageBreakBefore w:val="0"/>
            <w:widowControl w:val="0"/>
            <w:kinsoku/>
            <w:wordWrap/>
            <w:overflowPunct/>
            <w:topLinePunct w:val="0"/>
            <w:autoSpaceDE/>
            <w:autoSpaceDN/>
            <w:bidi w:val="0"/>
            <w:adjustRightInd w:val="0"/>
            <w:snapToGrid w:val="0"/>
            <w:textAlignment w:val="auto"/>
          </w:pPr>
        </w:pPrChange>
      </w:pPr>
      <w:r>
        <w:rPr>
          <w:rFonts w:hint="eastAsia" w:ascii="Arial Unicode MS" w:hAnsi="Arial Unicode MS" w:eastAsia="Arial Unicode MS" w:cs="Arial Unicode MS"/>
          <w:lang w:val="en-US" w:eastAsia="zh-CN"/>
        </w:rPr>
        <w:drawing>
          <wp:inline distT="0" distB="0" distL="114300" distR="114300">
            <wp:extent cx="5204460" cy="1926590"/>
            <wp:effectExtent l="0" t="0" r="7620" b="889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15"/>
                    <a:stretch>
                      <a:fillRect/>
                    </a:stretch>
                  </pic:blipFill>
                  <pic:spPr>
                    <a:xfrm>
                      <a:off x="0" y="0"/>
                      <a:ext cx="5204460" cy="1926590"/>
                    </a:xfrm>
                    <a:prstGeom prst="rect">
                      <a:avLst/>
                    </a:prstGeom>
                    <a:noFill/>
                    <a:ln w="9525">
                      <a:noFill/>
                    </a:ln>
                  </pic:spPr>
                </pic:pic>
              </a:graphicData>
            </a:graphic>
          </wp:inline>
        </w:drawing>
      </w:r>
    </w:p>
    <w:p>
      <w:pPr>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满足如此要求的全能型人才并不多见。完成这项庞大的翻译工程，需要很多这样的全能型人才。这很显然是困难的。</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然而以下这四类人才，是我们需要的：</w:t>
      </w:r>
    </w:p>
    <w:p>
      <w:pPr>
        <w:pageBreakBefore w:val="0"/>
        <w:widowControl w:val="0"/>
        <w:kinsoku/>
        <w:wordWrap/>
        <w:overflowPunct/>
        <w:topLinePunct w:val="0"/>
        <w:autoSpaceDE/>
        <w:autoSpaceDN/>
        <w:bidi w:val="0"/>
        <w:adjustRightInd w:val="0"/>
        <w:snapToGrid w:val="0"/>
        <w:textAlignment w:val="auto"/>
      </w:pPr>
      <w:r>
        <w:drawing>
          <wp:inline distT="0" distB="0" distL="114300" distR="114300">
            <wp:extent cx="2625725" cy="2176780"/>
            <wp:effectExtent l="4445" t="4445" r="6350" b="13335"/>
            <wp:docPr id="39"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drawing>
          <wp:inline distT="0" distB="0" distL="114300" distR="114300">
            <wp:extent cx="2349500" cy="2068830"/>
            <wp:effectExtent l="5080" t="4445" r="7620" b="14605"/>
            <wp:docPr id="41"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pPr>
        <w:pageBreakBefore w:val="0"/>
        <w:widowControl w:val="0"/>
        <w:kinsoku/>
        <w:wordWrap/>
        <w:overflowPunct/>
        <w:topLinePunct w:val="0"/>
        <w:autoSpaceDE/>
        <w:autoSpaceDN/>
        <w:bidi w:val="0"/>
        <w:adjustRightInd w:val="0"/>
        <w:snapToGrid w:val="0"/>
        <w:textAlignment w:val="auto"/>
        <w:rPr>
          <w:rFonts w:hint="eastAsia"/>
          <w:lang w:val="en-US" w:eastAsia="zh-CN"/>
        </w:rPr>
      </w:pPr>
      <w:r>
        <w:drawing>
          <wp:inline distT="0" distB="0" distL="114300" distR="114300">
            <wp:extent cx="2299970" cy="2271395"/>
            <wp:effectExtent l="4445" t="4445" r="12065" b="10160"/>
            <wp:docPr id="44"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drawing>
          <wp:inline distT="0" distB="0" distL="114300" distR="114300">
            <wp:extent cx="2356485" cy="2103120"/>
            <wp:effectExtent l="4445" t="5080" r="16510" b="10160"/>
            <wp:docPr id="48"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倘若这四类人才组合成团队，理想状态下能力是这样的：</w:t>
      </w:r>
    </w:p>
    <w:p>
      <w:pPr>
        <w:pageBreakBefore w:val="0"/>
        <w:widowControl w:val="0"/>
        <w:kinsoku/>
        <w:wordWrap/>
        <w:overflowPunct/>
        <w:topLinePunct w:val="0"/>
        <w:autoSpaceDE/>
        <w:autoSpaceDN/>
        <w:bidi w:val="0"/>
        <w:adjustRightInd w:val="0"/>
        <w:snapToGrid w:val="0"/>
        <w:jc w:val="center"/>
        <w:textAlignment w:val="auto"/>
        <w:rPr>
          <w:rFonts w:hint="eastAsia" w:ascii="Arial Unicode MS" w:hAnsi="Arial Unicode MS" w:eastAsia="Arial Unicode MS" w:cs="Arial Unicode MS"/>
          <w:lang w:val="en-US" w:eastAsia="zh-CN"/>
        </w:rPr>
      </w:pPr>
      <w:r>
        <w:drawing>
          <wp:inline distT="0" distB="0" distL="114300" distR="114300">
            <wp:extent cx="3430905" cy="2651125"/>
            <wp:effectExtent l="4445" t="4445" r="8890" b="11430"/>
            <wp:docPr id="49"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为此我们设计了复合人才框架体系：</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ins w:id="677" w:author="ASUS" w:date="2021-04-25T03:43:07Z">
        <w:r>
          <w:rPr>
            <w:sz w:val="21"/>
          </w:rPr>
          <mc:AlternateContent>
            <mc:Choice Requires="wps">
              <w:drawing>
                <wp:anchor distT="0" distB="0" distL="114300" distR="114300" simplePos="0" relativeHeight="252304384" behindDoc="0" locked="0" layoutInCell="1" allowOverlap="1">
                  <wp:simplePos x="0" y="0"/>
                  <wp:positionH relativeFrom="column">
                    <wp:posOffset>637540</wp:posOffset>
                  </wp:positionH>
                  <wp:positionV relativeFrom="paragraph">
                    <wp:posOffset>1238250</wp:posOffset>
                  </wp:positionV>
                  <wp:extent cx="1252855" cy="1280795"/>
                  <wp:effectExtent l="10160" t="14605" r="17145" b="15240"/>
                  <wp:wrapNone/>
                  <wp:docPr id="24" name="等腰三角形 24"/>
                  <wp:cNvGraphicFramePr/>
                  <a:graphic xmlns:a="http://schemas.openxmlformats.org/drawingml/2006/main">
                    <a:graphicData uri="http://schemas.microsoft.com/office/word/2010/wordprocessingShape">
                      <wps:wsp>
                        <wps:cNvSpPr/>
                        <wps:spPr>
                          <a:xfrm>
                            <a:off x="0" y="0"/>
                            <a:ext cx="1252855" cy="1280795"/>
                          </a:xfrm>
                          <a:prstGeom prst="triangle">
                            <a:avLst/>
                          </a:prstGeom>
                        </wps:spPr>
                        <wps:style>
                          <a:lnRef idx="2">
                            <a:schemeClr val="accent6"/>
                          </a:lnRef>
                          <a:fillRef idx="1">
                            <a:schemeClr val="lt1"/>
                          </a:fillRef>
                          <a:effectRef idx="0">
                            <a:schemeClr val="accent6"/>
                          </a:effectRef>
                          <a:fontRef idx="minor">
                            <a:schemeClr val="dk1"/>
                          </a:fontRef>
                        </wps:style>
                        <wps:txbx>
                          <w:txbxContent>
                            <w:p>
                              <w:pPr>
                                <w:ind w:firstLine="0" w:firstLineChars="0"/>
                                <w:jc w:val="both"/>
                                <w:rPr>
                                  <w:ins w:id="679" w:author="ASUS" w:date="2021-04-25T03:43:07Z"/>
                                  <w:rFonts w:hint="eastAsia" w:eastAsiaTheme="minorEastAsia"/>
                                  <w:lang w:val="en-US" w:eastAsia="zh-CN"/>
                                </w:rPr>
                              </w:pPr>
                              <w:ins w:id="680" w:author="ASUS" w:date="2021-04-25T03:43:18Z">
                                <w:r>
                                  <w:rPr>
                                    <w:rFonts w:hint="eastAsia"/>
                                    <w:lang w:val="en-US" w:eastAsia="zh-CN"/>
                                  </w:rPr>
                                  <w:t>助理</w:t>
                                </w:r>
                              </w:ins>
                              <w:ins w:id="681" w:author="ASUS" w:date="2021-04-25T03:43:07Z">
                                <w:r>
                                  <w:rPr>
                                    <w:rFonts w:hint="eastAsia"/>
                                    <w:lang w:val="en-US" w:eastAsia="zh-CN"/>
                                  </w:rPr>
                                  <w:t>编辑</w:t>
                                </w:r>
                              </w:ins>
                            </w:p>
                          </w:txbxContent>
                        </wps:txbx>
                        <wps:bodyPr rot="0" spcFirstLastPara="0" vertOverflow="overflow" horzOverflow="overflow" vert="eaVert" wrap="square" lIns="91440" tIns="45720" rIns="91440" bIns="45720" numCol="1" spcCol="0" rtlCol="0" fromWordArt="0" anchor="ctr" anchorCtr="0" forceAA="0" compatLnSpc="1">
                          <a:noAutofit/>
                        </wps:bodyPr>
                      </wps:wsp>
                    </a:graphicData>
                  </a:graphic>
                </wp:anchor>
              </w:drawing>
            </mc:Choice>
            <mc:Fallback>
              <w:pict>
                <v:shape id="_x0000_s1026" o:spid="_x0000_s1026" o:spt="5" type="#_x0000_t5" style="position:absolute;left:0pt;margin-left:50.2pt;margin-top:97.5pt;height:100.85pt;width:98.65pt;z-index:252304384;v-text-anchor:middle;mso-width-relative:page;mso-height-relative:page;" fillcolor="#FFFFFF [3201]" filled="t" stroked="t" coordsize="21600,21600" o:gfxdata="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dXBGP2AAAAAsBAAAPAAAAAAAAAAEAIAAAACIAAABkcnMv&#10;ZG93bnJldi54bWxQSwECFAAUAAAACACHTuJAKK2ftnUCAADDBAAADgAAAAAAAAABACAAAAAnAQAA&#10;ZHJzL2Uyb0RvYy54bWxQSwUGAAAAAAYABgBZAQAADgYAAAAA&#10;" adj="10800">
                  <v:fill on="t" focussize="0,0"/>
                  <v:stroke weight="1pt" color="#70AD47 [3209]" miterlimit="8" joinstyle="miter"/>
                  <v:imagedata o:title=""/>
                  <o:lock v:ext="edit" aspectratio="f"/>
                  <v:textbox style="layout-flow:vertical-ideographic;">
                    <w:txbxContent>
                      <w:p>
                        <w:pPr>
                          <w:ind w:firstLine="0" w:firstLineChars="0"/>
                          <w:jc w:val="both"/>
                          <w:rPr>
                            <w:ins w:id="682" w:author="ASUS" w:date="2021-04-25T03:43:07Z"/>
                            <w:rFonts w:hint="eastAsia" w:eastAsiaTheme="minorEastAsia"/>
                            <w:lang w:val="en-US" w:eastAsia="zh-CN"/>
                          </w:rPr>
                        </w:pPr>
                        <w:ins w:id="683" w:author="ASUS" w:date="2021-04-25T03:43:18Z">
                          <w:r>
                            <w:rPr>
                              <w:rFonts w:hint="eastAsia"/>
                              <w:lang w:val="en-US" w:eastAsia="zh-CN"/>
                            </w:rPr>
                            <w:t>助理</w:t>
                          </w:r>
                        </w:ins>
                        <w:ins w:id="684" w:author="ASUS" w:date="2021-04-25T03:43:07Z">
                          <w:r>
                            <w:rPr>
                              <w:rFonts w:hint="eastAsia"/>
                              <w:lang w:val="en-US" w:eastAsia="zh-CN"/>
                            </w:rPr>
                            <w:t>编辑</w:t>
                          </w:r>
                        </w:ins>
                      </w:p>
                    </w:txbxContent>
                  </v:textbox>
                </v:shape>
              </w:pict>
            </mc:Fallback>
          </mc:AlternateContent>
        </w:r>
      </w:ins>
      <w:ins w:id="685" w:author="ASUS" w:date="2021-04-25T03:41:07Z">
        <w:r>
          <w:rPr>
            <w:sz w:val="21"/>
          </w:rPr>
          <mc:AlternateContent>
            <mc:Choice Requires="wps">
              <w:drawing>
                <wp:anchor distT="0" distB="0" distL="114300" distR="114300" simplePos="0" relativeHeight="251980800" behindDoc="0" locked="0" layoutInCell="1" allowOverlap="1">
                  <wp:simplePos x="0" y="0"/>
                  <wp:positionH relativeFrom="column">
                    <wp:posOffset>1877060</wp:posOffset>
                  </wp:positionH>
                  <wp:positionV relativeFrom="paragraph">
                    <wp:posOffset>1299845</wp:posOffset>
                  </wp:positionV>
                  <wp:extent cx="1252855" cy="1212215"/>
                  <wp:effectExtent l="10160" t="13970" r="17145" b="8255"/>
                  <wp:wrapNone/>
                  <wp:docPr id="23" name="等腰三角形 23"/>
                  <wp:cNvGraphicFramePr/>
                  <a:graphic xmlns:a="http://schemas.openxmlformats.org/drawingml/2006/main">
                    <a:graphicData uri="http://schemas.microsoft.com/office/word/2010/wordprocessingShape">
                      <wps:wsp>
                        <wps:cNvSpPr/>
                        <wps:spPr>
                          <a:xfrm>
                            <a:off x="3324860" y="8178800"/>
                            <a:ext cx="1252855" cy="1212215"/>
                          </a:xfrm>
                          <a:prstGeom prst="triangle">
                            <a:avLst/>
                          </a:prstGeom>
                        </wps:spPr>
                        <wps:style>
                          <a:lnRef idx="2">
                            <a:schemeClr val="accent6"/>
                          </a:lnRef>
                          <a:fillRef idx="1">
                            <a:schemeClr val="lt1"/>
                          </a:fillRef>
                          <a:effectRef idx="0">
                            <a:schemeClr val="accent6"/>
                          </a:effectRef>
                          <a:fontRef idx="minor">
                            <a:schemeClr val="dk1"/>
                          </a:fontRef>
                        </wps:style>
                        <wps:txbx>
                          <w:txbxContent>
                            <w:p>
                              <w:pPr>
                                <w:ind w:firstLine="0" w:firstLineChars="0"/>
                                <w:jc w:val="both"/>
                                <w:rPr>
                                  <w:rFonts w:hint="eastAsia" w:eastAsiaTheme="minorEastAsia"/>
                                  <w:lang w:val="en-US" w:eastAsia="zh-CN"/>
                                </w:rPr>
                                <w:pPrChange w:id="687" w:author="ASUS" w:date="2021-04-25T03:41:56Z">
                                  <w:pPr>
                                    <w:jc w:val="center"/>
                                  </w:pPr>
                                </w:pPrChange>
                              </w:pPr>
                              <w:ins w:id="688" w:author="ASUS" w:date="2021-04-25T03:41:21Z">
                                <w:r>
                                  <w:rPr>
                                    <w:rFonts w:hint="eastAsia"/>
                                    <w:lang w:val="en-US" w:eastAsia="zh-CN"/>
                                  </w:rPr>
                                  <w:t>编辑</w:t>
                                </w:r>
                              </w:ins>
                            </w:p>
                          </w:txbxContent>
                        </wps:txbx>
                        <wps:bodyPr rot="0" spcFirstLastPara="0" vertOverflow="overflow" horzOverflow="overflow" vert="eaVert" wrap="square" lIns="91440" tIns="45720" rIns="91440" bIns="45720" numCol="1" spcCol="0" rtlCol="0" fromWordArt="0" anchor="ctr" anchorCtr="0" forceAA="0" compatLnSpc="1">
                          <a:noAutofit/>
                        </wps:bodyPr>
                      </wps:wsp>
                    </a:graphicData>
                  </a:graphic>
                </wp:anchor>
              </w:drawing>
            </mc:Choice>
            <mc:Fallback>
              <w:pict>
                <v:shape id="_x0000_s1026" o:spid="_x0000_s1026" o:spt="5" type="#_x0000_t5" style="position:absolute;left:0pt;margin-left:147.8pt;margin-top:102.35pt;height:95.45pt;width:98.65pt;z-index:251980800;v-text-anchor:middle;mso-width-relative:page;mso-height-relative:page;" fillcolor="#FFFFFF [3201]" filled="t" stroked="t" coordsize="21600,21600" o:gfxdata="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DIqjYDZAAAACwEAAA8AAAAAAAAA&#10;AQAgAAAAIgAAAGRycy9kb3ducmV2LnhtbFBLAQIUABQAAAAIAIdO4kCa4wA5ggIAAM8EAAAOAAAA&#10;AAAAAAEAIAAAACgBAABkcnMvZTJvRG9jLnhtbFBLBQYAAAAABgAGAFkBAAAcBgAAAAA=&#10;" adj="10800">
                  <v:fill on="t" focussize="0,0"/>
                  <v:stroke weight="1pt" color="#70AD47 [3209]" miterlimit="8" joinstyle="miter"/>
                  <v:imagedata o:title=""/>
                  <o:lock v:ext="edit" aspectratio="f"/>
                  <v:textbox style="layout-flow:vertical-ideographic;">
                    <w:txbxContent>
                      <w:p>
                        <w:pPr>
                          <w:ind w:firstLine="0" w:firstLineChars="0"/>
                          <w:jc w:val="both"/>
                          <w:rPr>
                            <w:rFonts w:hint="eastAsia" w:eastAsiaTheme="minorEastAsia"/>
                            <w:lang w:val="en-US" w:eastAsia="zh-CN"/>
                          </w:rPr>
                          <w:pPrChange w:id="689" w:author="ASUS" w:date="2021-04-25T03:41:56Z">
                            <w:pPr>
                              <w:jc w:val="center"/>
                            </w:pPr>
                          </w:pPrChange>
                        </w:pPr>
                        <w:ins w:id="690" w:author="ASUS" w:date="2021-04-25T03:41:21Z">
                          <w:r>
                            <w:rPr>
                              <w:rFonts w:hint="eastAsia"/>
                              <w:lang w:val="en-US" w:eastAsia="zh-CN"/>
                            </w:rPr>
                            <w:t>编辑</w:t>
                          </w:r>
                        </w:ins>
                      </w:p>
                    </w:txbxContent>
                  </v:textbox>
                </v:shape>
              </w:pict>
            </mc:Fallback>
          </mc:AlternateContent>
        </w:r>
      </w:ins>
      <w:r>
        <w:rPr>
          <w:rFonts w:hint="eastAsia" w:ascii="Arial Unicode MS" w:hAnsi="Arial Unicode MS" w:eastAsia="Arial Unicode MS" w:cs="Arial Unicode MS"/>
          <w:lang w:val="en-US" w:eastAsia="zh-CN"/>
        </w:rPr>
        <w:drawing>
          <wp:inline distT="0" distB="0" distL="114300" distR="114300">
            <wp:extent cx="3239135" cy="2556510"/>
            <wp:effectExtent l="0" t="0" r="0" b="381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21"/>
                    <a:stretch>
                      <a:fillRect/>
                    </a:stretch>
                  </pic:blipFill>
                  <pic:spPr>
                    <a:xfrm>
                      <a:off x="0" y="0"/>
                      <a:ext cx="3239135" cy="25565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能力的具体要求</w:t>
      </w:r>
    </w:p>
    <w:p>
      <w:pPr>
        <w:pStyle w:val="5"/>
        <w:bidi w:val="0"/>
        <w:ind w:left="0" w:leftChars="0" w:firstLine="0" w:firstLineChars="0"/>
        <w:rPr>
          <w:rFonts w:hint="eastAsia"/>
          <w:lang w:val="en-US" w:eastAsia="zh-CN"/>
        </w:rPr>
      </w:pPr>
      <w:r>
        <w:rPr>
          <w:rFonts w:hint="eastAsia"/>
          <w:lang w:val="en-US" w:eastAsia="zh-CN"/>
        </w:rPr>
        <w:t>权威专家</w:t>
      </w:r>
    </w:p>
    <w:p>
      <w:pPr>
        <w:pageBreakBefore w:val="0"/>
        <w:widowControl w:val="0"/>
        <w:kinsoku/>
        <w:wordWrap/>
        <w:overflowPunct/>
        <w:topLinePunct w:val="0"/>
        <w:autoSpaceDE/>
        <w:autoSpaceDN/>
        <w:bidi w:val="0"/>
        <w:adjustRightInd w:val="0"/>
        <w:snapToGrid w:val="0"/>
        <w:textAlignment w:val="auto"/>
        <w:rPr>
          <w:ins w:id="691" w:author="ASUS" w:date="2021-04-25T04:02:01Z"/>
          <w:rFonts w:hint="eastAsia" w:ascii="Arial Unicode MS" w:hAnsi="Arial Unicode MS" w:eastAsia="Arial Unicode MS" w:cs="Arial Unicode MS"/>
          <w:lang w:val="en-US" w:eastAsia="zh-CN"/>
        </w:rPr>
      </w:pPr>
      <w:ins w:id="692" w:author="ASUS" w:date="2021-04-25T04:02:19Z">
        <w:r>
          <w:rPr>
            <w:rFonts w:hint="eastAsia" w:ascii="Arial Unicode MS" w:hAnsi="Arial Unicode MS" w:eastAsia="Arial Unicode MS" w:cs="Arial Unicode MS"/>
            <w:lang w:val="en-US" w:eastAsia="zh-CN"/>
          </w:rPr>
          <w:t>此</w:t>
        </w:r>
      </w:ins>
      <w:ins w:id="693" w:author="ASUS" w:date="2021-04-25T04:02:06Z">
        <w:r>
          <w:rPr>
            <w:rFonts w:hint="eastAsia" w:ascii="Arial Unicode MS" w:hAnsi="Arial Unicode MS" w:eastAsia="Arial Unicode MS" w:cs="Arial Unicode MS"/>
            <w:lang w:val="en-US" w:eastAsia="zh-CN"/>
          </w:rPr>
          <w:t>领域的</w:t>
        </w:r>
      </w:ins>
      <w:ins w:id="694" w:author="ASUS" w:date="2021-04-25T04:02:08Z">
        <w:r>
          <w:rPr>
            <w:rFonts w:hint="eastAsia" w:ascii="Arial Unicode MS" w:hAnsi="Arial Unicode MS" w:eastAsia="Arial Unicode MS" w:cs="Arial Unicode MS"/>
            <w:lang w:val="en-US" w:eastAsia="zh-CN"/>
          </w:rPr>
          <w:t>学术</w:t>
        </w:r>
      </w:ins>
      <w:ins w:id="695" w:author="ASUS" w:date="2021-04-25T04:02:11Z">
        <w:r>
          <w:rPr>
            <w:rFonts w:hint="eastAsia" w:ascii="Arial Unicode MS" w:hAnsi="Arial Unicode MS" w:eastAsia="Arial Unicode MS" w:cs="Arial Unicode MS"/>
            <w:lang w:val="en-US" w:eastAsia="zh-CN"/>
          </w:rPr>
          <w:t>带头人</w:t>
        </w:r>
      </w:ins>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有号召力，具有</w:t>
      </w:r>
      <w:del w:id="696" w:author="ASUS" w:date="2021-04-25T04:02:51Z">
        <w:r>
          <w:rPr>
            <w:rFonts w:hint="eastAsia" w:ascii="Arial Unicode MS" w:hAnsi="Arial Unicode MS" w:eastAsia="Arial Unicode MS" w:cs="Arial Unicode MS"/>
            <w:lang w:val="en-US" w:eastAsia="zh-CN"/>
          </w:rPr>
          <w:delText>庞大的</w:delText>
        </w:r>
      </w:del>
      <w:r>
        <w:rPr>
          <w:rFonts w:hint="eastAsia" w:ascii="Arial Unicode MS" w:hAnsi="Arial Unicode MS" w:eastAsia="Arial Unicode MS" w:cs="Arial Unicode MS"/>
          <w:lang w:val="en-US" w:eastAsia="zh-CN"/>
        </w:rPr>
        <w:t>专家人脉资源；</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可以在专家人才方面给予支持；</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能够在分歧发生的时候出面解决，具有权威和公信力</w:t>
      </w:r>
      <w:del w:id="697" w:author="ASUS" w:date="2021-04-25T04:03:10Z">
        <w:r>
          <w:rPr>
            <w:rFonts w:hint="eastAsia" w:ascii="Arial Unicode MS" w:hAnsi="Arial Unicode MS" w:eastAsia="Arial Unicode MS" w:cs="Arial Unicode MS"/>
            <w:lang w:val="en-US" w:eastAsia="zh-CN"/>
          </w:rPr>
          <w:delText>。</w:delText>
        </w:r>
      </w:del>
      <w:ins w:id="698" w:author="ASUS" w:date="2021-04-25T04:03:10Z">
        <w:r>
          <w:rPr>
            <w:rFonts w:hint="eastAsia" w:ascii="Arial Unicode MS" w:hAnsi="Arial Unicode MS" w:eastAsia="Arial Unicode MS" w:cs="Arial Unicode MS"/>
            <w:lang w:val="en-US" w:eastAsia="zh-CN"/>
          </w:rPr>
          <w:t>；</w:t>
        </w:r>
      </w:ins>
    </w:p>
    <w:p>
      <w:pPr>
        <w:pStyle w:val="5"/>
        <w:bidi w:val="0"/>
        <w:ind w:left="0" w:leftChars="0" w:firstLine="0" w:firstLineChars="0"/>
        <w:rPr>
          <w:rFonts w:hint="eastAsia"/>
          <w:lang w:val="en-US" w:eastAsia="zh-CN"/>
        </w:rPr>
      </w:pPr>
      <w:r>
        <w:rPr>
          <w:rFonts w:hint="eastAsia"/>
          <w:lang w:val="en-US" w:eastAsia="zh-CN"/>
        </w:rPr>
        <w:t>中级专家</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【基础能力】（必备条件）</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坚实的教理基础</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过硬的巴利语能力</w:t>
      </w:r>
    </w:p>
    <w:p>
      <w:pPr>
        <w:pageBreakBefore w:val="0"/>
        <w:widowControl w:val="0"/>
        <w:kinsoku/>
        <w:wordWrap/>
        <w:overflowPunct/>
        <w:topLinePunct w:val="0"/>
        <w:autoSpaceDE/>
        <w:autoSpaceDN/>
        <w:bidi w:val="0"/>
        <w:adjustRightInd w:val="0"/>
        <w:snapToGrid w:val="0"/>
        <w:textAlignment w:val="auto"/>
        <w:rPr>
          <w:del w:id="699" w:author="ASUS" w:date="2021-04-25T03:39:29Z"/>
          <w:rFonts w:hint="eastAsia" w:ascii="Arial Unicode MS" w:hAnsi="Arial Unicode MS" w:eastAsia="Arial Unicode MS" w:cs="Arial Unicode MS"/>
          <w:lang w:val="en-US" w:eastAsia="zh-CN"/>
        </w:rPr>
      </w:pPr>
      <w:del w:id="700" w:author="ASUS" w:date="2021-04-25T03:39:29Z">
        <w:r>
          <w:rPr>
            <w:rFonts w:hint="eastAsia" w:ascii="Arial Unicode MS" w:hAnsi="Arial Unicode MS" w:eastAsia="Arial Unicode MS" w:cs="Arial Unicode MS"/>
            <w:lang w:val="en-US" w:eastAsia="zh-CN"/>
          </w:rPr>
          <w:tab/>
        </w:r>
      </w:del>
      <w:del w:id="701" w:author="ASUS" w:date="2021-04-25T03:39:29Z">
        <w:r>
          <w:rPr>
            <w:rFonts w:hint="eastAsia" w:ascii="Arial Unicode MS" w:hAnsi="Arial Unicode MS" w:eastAsia="Arial Unicode MS" w:cs="Arial Unicode MS"/>
            <w:lang w:val="en-US" w:eastAsia="zh-CN"/>
          </w:rPr>
          <w:delText>接受并尊重义注复注</w:delText>
        </w:r>
      </w:del>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【拓展能力】（非必备条件）</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英语沟通能力</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教理专精（如Dhammācariya或Abhivaṃsa）</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戒律专精（如Vinayācariya）</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三藏专精（如Tipitakācariya或Tipitakadhara）</w:t>
      </w:r>
    </w:p>
    <w:p>
      <w:pPr>
        <w:pageBreakBefore w:val="0"/>
        <w:widowControl w:val="0"/>
        <w:kinsoku/>
        <w:wordWrap/>
        <w:overflowPunct/>
        <w:topLinePunct w:val="0"/>
        <w:autoSpaceDE/>
        <w:autoSpaceDN/>
        <w:bidi w:val="0"/>
        <w:adjustRightInd w:val="0"/>
        <w:snapToGrid w:val="0"/>
        <w:ind w:left="0" w:leftChars="0" w:firstLine="420" w:firstLineChars="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英语或缅语的阅读能力</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汉语的沟通能力</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汉语的阅读能力</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【岗位职责】</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逐词译重难点解决：拆分复合词、格位抉择、把控整体含义。</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del w:id="702" w:author="ASUS" w:date="2021-04-25T03:48:35Z">
        <w:r>
          <w:rPr>
            <w:rFonts w:hint="eastAsia" w:ascii="Arial Unicode MS" w:hAnsi="Arial Unicode MS" w:eastAsia="Arial Unicode MS" w:cs="Arial Unicode MS"/>
            <w:lang w:val="en-US" w:eastAsia="zh-CN"/>
          </w:rPr>
          <w:delText>主导义工</w:delText>
        </w:r>
      </w:del>
      <w:ins w:id="703" w:author="ASUS" w:date="2021-04-25T03:48:38Z">
        <w:r>
          <w:rPr>
            <w:rFonts w:hint="eastAsia" w:ascii="Arial Unicode MS" w:hAnsi="Arial Unicode MS" w:eastAsia="Arial Unicode MS" w:cs="Arial Unicode MS"/>
            <w:lang w:val="en-US" w:eastAsia="zh-CN"/>
          </w:rPr>
          <w:t>带领</w:t>
        </w:r>
      </w:ins>
      <w:ins w:id="704" w:author="ASUS" w:date="2021-04-25T03:48:40Z">
        <w:r>
          <w:rPr>
            <w:rFonts w:hint="eastAsia" w:ascii="Arial Unicode MS" w:hAnsi="Arial Unicode MS" w:eastAsia="Arial Unicode MS" w:cs="Arial Unicode MS"/>
            <w:lang w:val="en-US" w:eastAsia="zh-CN"/>
          </w:rPr>
          <w:t>编辑</w:t>
        </w:r>
      </w:ins>
      <w:r>
        <w:rPr>
          <w:rFonts w:hint="eastAsia" w:ascii="Arial Unicode MS" w:hAnsi="Arial Unicode MS" w:eastAsia="Arial Unicode MS" w:cs="Arial Unicode MS"/>
          <w:lang w:val="en-US" w:eastAsia="zh-CN"/>
        </w:rPr>
        <w:t>进行翻译工作</w:t>
      </w:r>
    </w:p>
    <w:p>
      <w:pPr>
        <w:pageBreakBefore w:val="0"/>
        <w:widowControl w:val="0"/>
        <w:kinsoku/>
        <w:wordWrap/>
        <w:overflowPunct/>
        <w:topLinePunct w:val="0"/>
        <w:autoSpaceDE/>
        <w:autoSpaceDN/>
        <w:bidi w:val="0"/>
        <w:adjustRightInd w:val="0"/>
        <w:snapToGrid w:val="0"/>
        <w:textAlignment w:val="auto"/>
        <w:rPr>
          <w:del w:id="705" w:author="ASUS" w:date="2021-04-25T03:52:27Z"/>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del w:id="706" w:author="ASUS" w:date="2021-04-25T03:52:11Z">
        <w:r>
          <w:rPr>
            <w:rFonts w:hint="eastAsia" w:ascii="Arial Unicode MS" w:hAnsi="Arial Unicode MS" w:eastAsia="Arial Unicode MS" w:cs="Arial Unicode MS"/>
            <w:lang w:val="en-US" w:eastAsia="zh-CN"/>
          </w:rPr>
          <w:delText>针对性</w:delText>
        </w:r>
      </w:del>
      <w:ins w:id="707" w:author="ASUS" w:date="2021-04-25T03:52:13Z">
        <w:r>
          <w:rPr>
            <w:rFonts w:hint="eastAsia" w:ascii="Arial Unicode MS" w:hAnsi="Arial Unicode MS" w:eastAsia="Arial Unicode MS" w:cs="Arial Unicode MS"/>
            <w:lang w:val="en-US" w:eastAsia="zh-CN"/>
          </w:rPr>
          <w:t>能够对</w:t>
        </w:r>
      </w:ins>
      <w:ins w:id="708" w:author="ASUS" w:date="2021-04-25T03:52:17Z">
        <w:r>
          <w:rPr>
            <w:rFonts w:hint="eastAsia" w:ascii="Arial Unicode MS" w:hAnsi="Arial Unicode MS" w:eastAsia="Arial Unicode MS" w:cs="Arial Unicode MS"/>
            <w:lang w:val="en-US" w:eastAsia="zh-CN"/>
          </w:rPr>
          <w:t>助理</w:t>
        </w:r>
      </w:ins>
      <w:ins w:id="709" w:author="ASUS" w:date="2021-04-25T03:52:19Z">
        <w:r>
          <w:rPr>
            <w:rFonts w:hint="eastAsia" w:ascii="Arial Unicode MS" w:hAnsi="Arial Unicode MS" w:eastAsia="Arial Unicode MS" w:cs="Arial Unicode MS"/>
            <w:lang w:val="en-US" w:eastAsia="zh-CN"/>
          </w:rPr>
          <w:t>编辑</w:t>
        </w:r>
      </w:ins>
      <w:ins w:id="710" w:author="ASUS" w:date="2021-04-25T03:52:20Z">
        <w:r>
          <w:rPr>
            <w:rFonts w:hint="eastAsia" w:ascii="Arial Unicode MS" w:hAnsi="Arial Unicode MS" w:eastAsia="Arial Unicode MS" w:cs="Arial Unicode MS"/>
            <w:lang w:val="en-US" w:eastAsia="zh-CN"/>
          </w:rPr>
          <w:t>和</w:t>
        </w:r>
      </w:ins>
      <w:ins w:id="711" w:author="ASUS" w:date="2021-04-25T03:52:22Z">
        <w:r>
          <w:rPr>
            <w:rFonts w:hint="eastAsia" w:ascii="Arial Unicode MS" w:hAnsi="Arial Unicode MS" w:eastAsia="Arial Unicode MS" w:cs="Arial Unicode MS"/>
            <w:lang w:val="en-US" w:eastAsia="zh-CN"/>
          </w:rPr>
          <w:t>编辑</w:t>
        </w:r>
      </w:ins>
      <w:ins w:id="712" w:author="ASUS" w:date="2021-04-25T03:52:24Z">
        <w:r>
          <w:rPr>
            <w:rFonts w:hint="eastAsia" w:ascii="Arial Unicode MS" w:hAnsi="Arial Unicode MS" w:eastAsia="Arial Unicode MS" w:cs="Arial Unicode MS"/>
            <w:lang w:val="en-US" w:eastAsia="zh-CN"/>
          </w:rPr>
          <w:t>进行</w:t>
        </w:r>
      </w:ins>
      <w:r>
        <w:rPr>
          <w:rFonts w:hint="eastAsia" w:ascii="Arial Unicode MS" w:hAnsi="Arial Unicode MS" w:eastAsia="Arial Unicode MS" w:cs="Arial Unicode MS"/>
          <w:lang w:val="en-US" w:eastAsia="zh-CN"/>
        </w:rPr>
        <w:t>巴利语培训</w:t>
      </w:r>
      <w:ins w:id="713" w:author="ASUS" w:date="2021-04-25T03:52:26Z">
        <w:r>
          <w:rPr>
            <w:rFonts w:hint="eastAsia" w:ascii="Arial Unicode MS" w:hAnsi="Arial Unicode MS" w:eastAsia="Arial Unicode MS" w:cs="Arial Unicode MS"/>
            <w:lang w:val="en-US" w:eastAsia="zh-CN"/>
          </w:rPr>
          <w:t>和</w:t>
        </w:r>
      </w:ins>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del w:id="714" w:author="ASUS" w:date="2021-04-25T03:52:29Z">
        <w:r>
          <w:rPr>
            <w:rFonts w:hint="eastAsia" w:ascii="Arial Unicode MS" w:hAnsi="Arial Unicode MS" w:eastAsia="Arial Unicode MS" w:cs="Arial Unicode MS"/>
            <w:lang w:val="en-US" w:eastAsia="zh-CN"/>
          </w:rPr>
          <w:tab/>
        </w:r>
      </w:del>
      <w:r>
        <w:rPr>
          <w:rFonts w:hint="eastAsia" w:ascii="Arial Unicode MS" w:hAnsi="Arial Unicode MS" w:eastAsia="Arial Unicode MS" w:cs="Arial Unicode MS"/>
          <w:lang w:val="en-US" w:eastAsia="zh-CN"/>
        </w:rPr>
        <w:t>针对性教理培训</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项目开展中提供答疑解惑</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最终稿的审核、校</w:t>
      </w:r>
      <w:ins w:id="715" w:author="ASUS" w:date="2021-04-25T03:52:44Z">
        <w:r>
          <w:rPr>
            <w:rFonts w:hint="eastAsia" w:ascii="Arial Unicode MS" w:hAnsi="Arial Unicode MS" w:eastAsia="Arial Unicode MS" w:cs="Arial Unicode MS"/>
            <w:lang w:val="en-US" w:eastAsia="zh-CN"/>
          </w:rPr>
          <w:t>对</w:t>
        </w:r>
      </w:ins>
      <w:ins w:id="716" w:author="ASUS" w:date="2021-04-25T03:52:47Z">
        <w:r>
          <w:rPr>
            <w:rFonts w:hint="eastAsia" w:ascii="Arial Unicode MS" w:hAnsi="Arial Unicode MS" w:eastAsia="Arial Unicode MS" w:cs="Arial Unicode MS"/>
            <w:lang w:val="en-US" w:eastAsia="zh-CN"/>
          </w:rPr>
          <w:t>。</w:t>
        </w:r>
      </w:ins>
      <w:del w:id="717" w:author="ASUS" w:date="2021-04-25T03:52:43Z">
        <w:r>
          <w:rPr>
            <w:rFonts w:hint="eastAsia" w:ascii="Arial Unicode MS" w:hAnsi="Arial Unicode MS" w:eastAsia="Arial Unicode MS" w:cs="Arial Unicode MS"/>
            <w:lang w:val="en-US" w:eastAsia="zh-CN"/>
          </w:rPr>
          <w:delText>正与</w:delText>
        </w:r>
      </w:del>
      <w:del w:id="718" w:author="ASUS" w:date="2021-04-25T03:52:42Z">
        <w:r>
          <w:rPr>
            <w:rFonts w:hint="eastAsia" w:ascii="Arial Unicode MS" w:hAnsi="Arial Unicode MS" w:eastAsia="Arial Unicode MS" w:cs="Arial Unicode MS"/>
            <w:lang w:val="en-US" w:eastAsia="zh-CN"/>
          </w:rPr>
          <w:delText>署名</w:delText>
        </w:r>
      </w:del>
    </w:p>
    <w:p>
      <w:pPr>
        <w:pStyle w:val="5"/>
        <w:bidi w:val="0"/>
        <w:rPr>
          <w:ins w:id="719" w:author="ASUS" w:date="2021-04-25T04:01:34Z"/>
          <w:rFonts w:hint="default"/>
          <w:lang w:val="en-US" w:eastAsia="zh-CN"/>
        </w:rPr>
      </w:pPr>
      <w:ins w:id="720" w:author="ASUS" w:date="2021-04-25T04:01:34Z">
        <w:r>
          <w:rPr>
            <w:rFonts w:hint="eastAsia"/>
            <w:lang w:val="en-US" w:eastAsia="zh-CN"/>
          </w:rPr>
          <w:t>巴利语编辑</w:t>
        </w:r>
      </w:ins>
    </w:p>
    <w:p>
      <w:pPr>
        <w:pageBreakBefore w:val="0"/>
        <w:widowControl w:val="0"/>
        <w:kinsoku/>
        <w:wordWrap/>
        <w:overflowPunct/>
        <w:topLinePunct w:val="0"/>
        <w:autoSpaceDE/>
        <w:autoSpaceDN/>
        <w:bidi w:val="0"/>
        <w:adjustRightInd w:val="0"/>
        <w:snapToGrid w:val="0"/>
        <w:textAlignment w:val="auto"/>
        <w:rPr>
          <w:ins w:id="721" w:author="ASUS" w:date="2021-04-25T04:01:34Z"/>
          <w:rFonts w:hint="eastAsia" w:ascii="Arial Unicode MS" w:hAnsi="Arial Unicode MS" w:eastAsia="Arial Unicode MS" w:cs="Arial Unicode MS"/>
          <w:lang w:val="en-US" w:eastAsia="zh-CN"/>
        </w:rPr>
      </w:pPr>
      <w:ins w:id="722" w:author="ASUS" w:date="2021-04-25T04:01:34Z">
        <w:r>
          <w:rPr>
            <w:rFonts w:hint="eastAsia" w:ascii="Arial Unicode MS" w:hAnsi="Arial Unicode MS" w:eastAsia="Arial Unicode MS" w:cs="Arial Unicode MS"/>
            <w:lang w:val="en-US" w:eastAsia="zh-CN"/>
          </w:rPr>
          <w:t>【基础能力】（必备条件）</w:t>
        </w:r>
      </w:ins>
    </w:p>
    <w:p>
      <w:pPr>
        <w:pageBreakBefore w:val="0"/>
        <w:widowControl w:val="0"/>
        <w:kinsoku/>
        <w:wordWrap/>
        <w:overflowPunct/>
        <w:topLinePunct w:val="0"/>
        <w:autoSpaceDE/>
        <w:autoSpaceDN/>
        <w:bidi w:val="0"/>
        <w:adjustRightInd w:val="0"/>
        <w:snapToGrid w:val="0"/>
        <w:textAlignment w:val="auto"/>
        <w:rPr>
          <w:ins w:id="723" w:author="ASUS" w:date="2021-04-25T04:01:34Z"/>
          <w:rFonts w:hint="eastAsia" w:ascii="Arial Unicode MS" w:hAnsi="Arial Unicode MS" w:eastAsia="Arial Unicode MS" w:cs="Arial Unicode MS"/>
          <w:lang w:val="en-US" w:eastAsia="zh-CN"/>
        </w:rPr>
      </w:pPr>
      <w:ins w:id="724" w:author="ASUS" w:date="2021-04-25T04:01:34Z">
        <w:r>
          <w:rPr>
            <w:rFonts w:hint="eastAsia" w:ascii="Arial Unicode MS" w:hAnsi="Arial Unicode MS" w:eastAsia="Arial Unicode MS" w:cs="Arial Unicode MS"/>
            <w:lang w:val="en-US" w:eastAsia="zh-CN"/>
          </w:rPr>
          <w:tab/>
        </w:r>
      </w:ins>
      <w:ins w:id="725" w:author="ASUS" w:date="2021-04-25T04:01:34Z">
        <w:r>
          <w:rPr>
            <w:rFonts w:hint="eastAsia" w:ascii="Arial Unicode MS" w:hAnsi="Arial Unicode MS" w:eastAsia="Arial Unicode MS" w:cs="Arial Unicode MS"/>
            <w:lang w:val="en-US" w:eastAsia="zh-CN"/>
          </w:rPr>
          <w:t>汉语能力优秀</w:t>
        </w:r>
      </w:ins>
    </w:p>
    <w:p>
      <w:pPr>
        <w:pageBreakBefore w:val="0"/>
        <w:widowControl w:val="0"/>
        <w:kinsoku/>
        <w:wordWrap/>
        <w:overflowPunct/>
        <w:topLinePunct w:val="0"/>
        <w:autoSpaceDE/>
        <w:autoSpaceDN/>
        <w:bidi w:val="0"/>
        <w:adjustRightInd w:val="0"/>
        <w:snapToGrid w:val="0"/>
        <w:textAlignment w:val="auto"/>
        <w:rPr>
          <w:ins w:id="726" w:author="ASUS" w:date="2021-04-25T04:01:34Z"/>
          <w:rFonts w:hint="eastAsia" w:ascii="Arial Unicode MS" w:hAnsi="Arial Unicode MS" w:eastAsia="Arial Unicode MS" w:cs="Arial Unicode MS"/>
          <w:lang w:val="en-US" w:eastAsia="zh-CN"/>
        </w:rPr>
      </w:pPr>
      <w:ins w:id="727" w:author="ASUS" w:date="2021-04-25T04:01:34Z">
        <w:r>
          <w:rPr>
            <w:rFonts w:hint="eastAsia" w:ascii="Arial Unicode MS" w:hAnsi="Arial Unicode MS" w:eastAsia="Arial Unicode MS" w:cs="Arial Unicode MS"/>
            <w:lang w:val="en-US" w:eastAsia="zh-CN"/>
          </w:rPr>
          <w:tab/>
        </w:r>
      </w:ins>
      <w:ins w:id="728" w:author="ASUS" w:date="2021-04-25T04:01:34Z">
        <w:r>
          <w:rPr>
            <w:rFonts w:hint="eastAsia" w:ascii="Arial Unicode MS" w:hAnsi="Arial Unicode MS" w:eastAsia="Arial Unicode MS" w:cs="Arial Unicode MS"/>
            <w:lang w:val="en-US" w:eastAsia="zh-CN"/>
          </w:rPr>
          <w:t>具备缅语或英语口语沟通能力</w:t>
        </w:r>
      </w:ins>
    </w:p>
    <w:p>
      <w:pPr>
        <w:pageBreakBefore w:val="0"/>
        <w:widowControl w:val="0"/>
        <w:kinsoku/>
        <w:wordWrap/>
        <w:overflowPunct/>
        <w:topLinePunct w:val="0"/>
        <w:autoSpaceDE/>
        <w:autoSpaceDN/>
        <w:bidi w:val="0"/>
        <w:adjustRightInd w:val="0"/>
        <w:snapToGrid w:val="0"/>
        <w:ind w:left="420"/>
        <w:textAlignment w:val="auto"/>
        <w:rPr>
          <w:ins w:id="729" w:author="ASUS" w:date="2021-04-25T04:06:49Z"/>
          <w:rFonts w:hint="eastAsia" w:ascii="Arial Unicode MS" w:hAnsi="Arial Unicode MS" w:eastAsia="Arial Unicode MS" w:cs="Arial Unicode MS"/>
          <w:lang w:val="en-US" w:eastAsia="zh-CN"/>
        </w:rPr>
      </w:pPr>
      <w:ins w:id="730" w:author="ASUS" w:date="2021-04-25T04:01:34Z">
        <w:r>
          <w:rPr>
            <w:rFonts w:hint="eastAsia" w:ascii="Arial Unicode MS" w:hAnsi="Arial Unicode MS" w:eastAsia="Arial Unicode MS" w:cs="Arial Unicode MS"/>
            <w:lang w:val="en-US" w:eastAsia="zh-CN"/>
          </w:rPr>
          <w:t>佛教教理知识</w:t>
        </w:r>
      </w:ins>
    </w:p>
    <w:p>
      <w:pPr>
        <w:pageBreakBefore w:val="0"/>
        <w:widowControl w:val="0"/>
        <w:kinsoku/>
        <w:wordWrap/>
        <w:overflowPunct/>
        <w:topLinePunct w:val="0"/>
        <w:autoSpaceDE/>
        <w:autoSpaceDN/>
        <w:bidi w:val="0"/>
        <w:adjustRightInd w:val="0"/>
        <w:snapToGrid w:val="0"/>
        <w:ind w:left="420"/>
        <w:textAlignment w:val="auto"/>
        <w:rPr>
          <w:ins w:id="731" w:author="ASUS" w:date="2021-04-25T04:01:34Z"/>
          <w:rFonts w:hint="eastAsia" w:ascii="Arial Unicode MS" w:hAnsi="Arial Unicode MS" w:eastAsia="Arial Unicode MS" w:cs="Arial Unicode MS"/>
          <w:lang w:val="en-US" w:eastAsia="zh-CN"/>
        </w:rPr>
      </w:pPr>
      <w:ins w:id="732" w:author="ASUS" w:date="2021-04-25T04:06:53Z">
        <w:r>
          <w:rPr>
            <w:rFonts w:hint="eastAsia" w:ascii="Arial Unicode MS" w:hAnsi="Arial Unicode MS" w:eastAsia="Arial Unicode MS" w:cs="Arial Unicode MS"/>
            <w:lang w:val="en-US" w:eastAsia="zh-CN"/>
          </w:rPr>
          <w:t>巴利语</w:t>
        </w:r>
      </w:ins>
      <w:ins w:id="733" w:author="ASUS" w:date="2021-04-25T04:06:54Z">
        <w:r>
          <w:rPr>
            <w:rFonts w:hint="eastAsia" w:ascii="Arial Unicode MS" w:hAnsi="Arial Unicode MS" w:eastAsia="Arial Unicode MS" w:cs="Arial Unicode MS"/>
            <w:lang w:val="en-US" w:eastAsia="zh-CN"/>
          </w:rPr>
          <w:t>翻译</w:t>
        </w:r>
      </w:ins>
      <w:ins w:id="734" w:author="ASUS" w:date="2021-04-25T04:06:56Z">
        <w:r>
          <w:rPr>
            <w:rFonts w:hint="eastAsia" w:ascii="Arial Unicode MS" w:hAnsi="Arial Unicode MS" w:eastAsia="Arial Unicode MS" w:cs="Arial Unicode MS"/>
            <w:lang w:val="en-US" w:eastAsia="zh-CN"/>
          </w:rPr>
          <w:t>经验</w:t>
        </w:r>
      </w:ins>
    </w:p>
    <w:p>
      <w:pPr>
        <w:pageBreakBefore w:val="0"/>
        <w:widowControl w:val="0"/>
        <w:kinsoku/>
        <w:wordWrap/>
        <w:overflowPunct/>
        <w:topLinePunct w:val="0"/>
        <w:autoSpaceDE/>
        <w:autoSpaceDN/>
        <w:bidi w:val="0"/>
        <w:adjustRightInd w:val="0"/>
        <w:snapToGrid w:val="0"/>
        <w:textAlignment w:val="auto"/>
        <w:rPr>
          <w:ins w:id="735" w:author="ASUS" w:date="2021-04-25T04:07:17Z"/>
          <w:rFonts w:hint="eastAsia" w:ascii="Arial Unicode MS" w:hAnsi="Arial Unicode MS" w:eastAsia="Arial Unicode MS" w:cs="Arial Unicode MS"/>
          <w:lang w:val="en-US" w:eastAsia="zh-CN"/>
        </w:rPr>
      </w:pPr>
      <w:ins w:id="736" w:author="ASUS" w:date="2021-04-25T04:06:31Z">
        <w:r>
          <w:rPr>
            <w:rFonts w:hint="eastAsia" w:ascii="Arial Unicode MS" w:hAnsi="Arial Unicode MS" w:eastAsia="Arial Unicode MS" w:cs="Arial Unicode MS"/>
            <w:lang w:val="en-US" w:eastAsia="zh-CN"/>
          </w:rPr>
          <w:t>【</w:t>
        </w:r>
      </w:ins>
      <w:ins w:id="737" w:author="ASUS" w:date="2021-04-25T04:06:37Z">
        <w:r>
          <w:rPr>
            <w:rFonts w:hint="eastAsia" w:ascii="Arial Unicode MS" w:hAnsi="Arial Unicode MS" w:eastAsia="Arial Unicode MS" w:cs="Arial Unicode MS"/>
            <w:lang w:val="en-US" w:eastAsia="zh-CN"/>
          </w:rPr>
          <w:t>岗位</w:t>
        </w:r>
      </w:ins>
      <w:ins w:id="738" w:author="ASUS" w:date="2021-04-25T04:06:40Z">
        <w:r>
          <w:rPr>
            <w:rFonts w:hint="eastAsia" w:ascii="Arial Unicode MS" w:hAnsi="Arial Unicode MS" w:eastAsia="Arial Unicode MS" w:cs="Arial Unicode MS"/>
            <w:lang w:val="en-US" w:eastAsia="zh-CN"/>
          </w:rPr>
          <w:t>职责</w:t>
        </w:r>
      </w:ins>
      <w:ins w:id="739" w:author="ASUS" w:date="2021-04-25T04:06:31Z">
        <w:r>
          <w:rPr>
            <w:rFonts w:hint="eastAsia" w:ascii="Arial Unicode MS" w:hAnsi="Arial Unicode MS" w:eastAsia="Arial Unicode MS" w:cs="Arial Unicode MS"/>
            <w:lang w:val="en-US" w:eastAsia="zh-CN"/>
          </w:rPr>
          <w:t>】</w:t>
        </w:r>
      </w:ins>
    </w:p>
    <w:p>
      <w:pPr>
        <w:pageBreakBefore w:val="0"/>
        <w:widowControl w:val="0"/>
        <w:kinsoku/>
        <w:wordWrap/>
        <w:overflowPunct/>
        <w:topLinePunct w:val="0"/>
        <w:autoSpaceDE/>
        <w:autoSpaceDN/>
        <w:bidi w:val="0"/>
        <w:adjustRightInd w:val="0"/>
        <w:snapToGrid w:val="0"/>
        <w:textAlignment w:val="auto"/>
        <w:rPr>
          <w:ins w:id="740" w:author="ASUS" w:date="2021-04-25T04:09:20Z"/>
          <w:rFonts w:hint="eastAsia" w:ascii="Arial Unicode MS" w:hAnsi="Arial Unicode MS" w:eastAsia="Arial Unicode MS" w:cs="Arial Unicode MS"/>
          <w:lang w:val="en-US" w:eastAsia="zh-CN"/>
        </w:rPr>
      </w:pPr>
      <w:ins w:id="741" w:author="ASUS" w:date="2021-04-25T04:07:36Z">
        <w:r>
          <w:rPr>
            <w:rFonts w:hint="eastAsia" w:ascii="Arial Unicode MS" w:hAnsi="Arial Unicode MS" w:eastAsia="Arial Unicode MS" w:cs="Arial Unicode MS"/>
            <w:lang w:val="en-US" w:eastAsia="zh-CN"/>
          </w:rPr>
          <w:t>逐词</w:t>
        </w:r>
      </w:ins>
      <w:ins w:id="742" w:author="ASUS" w:date="2021-04-25T04:07:38Z">
        <w:r>
          <w:rPr>
            <w:rFonts w:hint="eastAsia" w:ascii="Arial Unicode MS" w:hAnsi="Arial Unicode MS" w:eastAsia="Arial Unicode MS" w:cs="Arial Unicode MS"/>
            <w:lang w:val="en-US" w:eastAsia="zh-CN"/>
          </w:rPr>
          <w:t>解析的</w:t>
        </w:r>
      </w:ins>
      <w:ins w:id="743" w:author="ASUS" w:date="2021-04-25T04:07:49Z">
        <w:r>
          <w:rPr>
            <w:rFonts w:hint="eastAsia" w:ascii="Arial Unicode MS" w:hAnsi="Arial Unicode MS" w:eastAsia="Arial Unicode MS" w:cs="Arial Unicode MS"/>
            <w:lang w:val="en-US" w:eastAsia="zh-CN"/>
          </w:rPr>
          <w:t>校核</w:t>
        </w:r>
      </w:ins>
    </w:p>
    <w:p>
      <w:pPr>
        <w:pageBreakBefore w:val="0"/>
        <w:widowControl w:val="0"/>
        <w:kinsoku/>
        <w:wordWrap/>
        <w:overflowPunct/>
        <w:topLinePunct w:val="0"/>
        <w:autoSpaceDE/>
        <w:autoSpaceDN/>
        <w:bidi w:val="0"/>
        <w:adjustRightInd w:val="0"/>
        <w:snapToGrid w:val="0"/>
        <w:textAlignment w:val="auto"/>
        <w:rPr>
          <w:ins w:id="744" w:author="ASUS" w:date="2021-04-25T04:11:20Z"/>
          <w:rFonts w:hint="eastAsia" w:ascii="Arial Unicode MS" w:hAnsi="Arial Unicode MS" w:eastAsia="Arial Unicode MS" w:cs="Arial Unicode MS"/>
          <w:lang w:val="en-US" w:eastAsia="zh-CN"/>
        </w:rPr>
      </w:pPr>
      <w:ins w:id="745" w:author="ASUS" w:date="2021-04-25T04:09:28Z">
        <w:r>
          <w:rPr>
            <w:rFonts w:hint="eastAsia" w:ascii="Arial Unicode MS" w:hAnsi="Arial Unicode MS" w:eastAsia="Arial Unicode MS" w:cs="Arial Unicode MS"/>
            <w:lang w:val="en-US" w:eastAsia="zh-CN"/>
          </w:rPr>
          <w:t>初稿的</w:t>
        </w:r>
      </w:ins>
      <w:ins w:id="746" w:author="ASUS" w:date="2021-04-25T04:09:29Z">
        <w:r>
          <w:rPr>
            <w:rFonts w:hint="eastAsia" w:ascii="Arial Unicode MS" w:hAnsi="Arial Unicode MS" w:eastAsia="Arial Unicode MS" w:cs="Arial Unicode MS"/>
            <w:lang w:val="en-US" w:eastAsia="zh-CN"/>
          </w:rPr>
          <w:t>翻译</w:t>
        </w:r>
      </w:ins>
    </w:p>
    <w:p>
      <w:pPr>
        <w:pageBreakBefore w:val="0"/>
        <w:widowControl w:val="0"/>
        <w:kinsoku/>
        <w:wordWrap/>
        <w:overflowPunct/>
        <w:topLinePunct w:val="0"/>
        <w:autoSpaceDE/>
        <w:autoSpaceDN/>
        <w:bidi w:val="0"/>
        <w:adjustRightInd w:val="0"/>
        <w:snapToGrid w:val="0"/>
        <w:textAlignment w:val="auto"/>
        <w:rPr>
          <w:ins w:id="747" w:author="ASUS" w:date="2021-04-25T04:09:30Z"/>
          <w:rFonts w:hint="eastAsia" w:ascii="Arial Unicode MS" w:hAnsi="Arial Unicode MS" w:eastAsia="Arial Unicode MS" w:cs="Arial Unicode MS"/>
          <w:lang w:val="en-US" w:eastAsia="zh-CN"/>
        </w:rPr>
      </w:pPr>
      <w:ins w:id="748" w:author="ASUS" w:date="2021-04-25T04:11:25Z">
        <w:r>
          <w:rPr>
            <w:rFonts w:hint="eastAsia" w:ascii="Arial Unicode MS" w:hAnsi="Arial Unicode MS" w:eastAsia="Arial Unicode MS" w:cs="Arial Unicode MS"/>
            <w:lang w:val="en-US" w:eastAsia="zh-CN"/>
          </w:rPr>
          <w:t>译文</w:t>
        </w:r>
      </w:ins>
      <w:ins w:id="749" w:author="ASUS" w:date="2021-04-25T04:11:26Z">
        <w:r>
          <w:rPr>
            <w:rFonts w:hint="eastAsia" w:ascii="Arial Unicode MS" w:hAnsi="Arial Unicode MS" w:eastAsia="Arial Unicode MS" w:cs="Arial Unicode MS"/>
            <w:lang w:val="en-US" w:eastAsia="zh-CN"/>
          </w:rPr>
          <w:t>的</w:t>
        </w:r>
      </w:ins>
      <w:ins w:id="750" w:author="ASUS" w:date="2021-04-25T04:11:27Z">
        <w:r>
          <w:rPr>
            <w:rFonts w:hint="eastAsia" w:ascii="Arial Unicode MS" w:hAnsi="Arial Unicode MS" w:eastAsia="Arial Unicode MS" w:cs="Arial Unicode MS"/>
            <w:lang w:val="en-US" w:eastAsia="zh-CN"/>
          </w:rPr>
          <w:t>审核</w:t>
        </w:r>
      </w:ins>
      <w:ins w:id="751" w:author="ASUS" w:date="2021-04-25T04:11:29Z">
        <w:r>
          <w:rPr>
            <w:rFonts w:hint="eastAsia" w:ascii="Arial Unicode MS" w:hAnsi="Arial Unicode MS" w:eastAsia="Arial Unicode MS" w:cs="Arial Unicode MS"/>
            <w:lang w:val="en-US" w:eastAsia="zh-CN"/>
          </w:rPr>
          <w:t>校对</w:t>
        </w:r>
      </w:ins>
      <w:ins w:id="752" w:author="ASUS" w:date="2021-04-25T04:11:32Z">
        <w:r>
          <w:rPr>
            <w:rFonts w:hint="eastAsia" w:ascii="Arial Unicode MS" w:hAnsi="Arial Unicode MS" w:eastAsia="Arial Unicode MS" w:cs="Arial Unicode MS"/>
            <w:lang w:val="en-US" w:eastAsia="zh-CN"/>
          </w:rPr>
          <w:t>润色</w:t>
        </w:r>
      </w:ins>
    </w:p>
    <w:p>
      <w:pPr>
        <w:pageBreakBefore w:val="0"/>
        <w:widowControl w:val="0"/>
        <w:kinsoku/>
        <w:wordWrap/>
        <w:overflowPunct/>
        <w:topLinePunct w:val="0"/>
        <w:autoSpaceDE/>
        <w:autoSpaceDN/>
        <w:bidi w:val="0"/>
        <w:adjustRightInd w:val="0"/>
        <w:snapToGrid w:val="0"/>
        <w:textAlignment w:val="auto"/>
        <w:rPr>
          <w:ins w:id="753" w:author="ASUS" w:date="2021-04-25T04:07:50Z"/>
          <w:rFonts w:hint="eastAsia" w:ascii="Arial Unicode MS" w:hAnsi="Arial Unicode MS" w:eastAsia="Arial Unicode MS" w:cs="Arial Unicode MS"/>
          <w:lang w:val="en-US" w:eastAsia="zh-CN"/>
        </w:rPr>
      </w:pPr>
    </w:p>
    <w:p>
      <w:pPr>
        <w:pStyle w:val="5"/>
        <w:bidi w:val="0"/>
        <w:rPr>
          <w:rFonts w:hint="default"/>
          <w:lang w:val="en-US" w:eastAsia="zh-CN"/>
        </w:rPr>
      </w:pPr>
      <w:r>
        <w:rPr>
          <w:rFonts w:hint="eastAsia"/>
          <w:lang w:val="en-US" w:eastAsia="zh-CN"/>
        </w:rPr>
        <w:t>巴利语</w:t>
      </w:r>
      <w:ins w:id="754" w:author="ASUS" w:date="2021-04-25T03:53:59Z">
        <w:r>
          <w:rPr>
            <w:rFonts w:hint="eastAsia"/>
            <w:lang w:val="en-US" w:eastAsia="zh-CN"/>
          </w:rPr>
          <w:t>助理</w:t>
        </w:r>
      </w:ins>
      <w:del w:id="755" w:author="ASUS" w:date="2021-04-25T03:52:57Z">
        <w:r>
          <w:rPr>
            <w:rFonts w:hint="eastAsia"/>
            <w:lang w:val="en-US" w:eastAsia="zh-CN"/>
          </w:rPr>
          <w:delText>中文</w:delText>
        </w:r>
      </w:del>
      <w:r>
        <w:rPr>
          <w:rFonts w:hint="eastAsia"/>
          <w:lang w:val="en-US" w:eastAsia="zh-CN"/>
        </w:rPr>
        <w:t>编辑</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【基础能力】（必备条件）</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汉语能力优秀</w:t>
      </w:r>
    </w:p>
    <w:p>
      <w:pPr>
        <w:pageBreakBefore w:val="0"/>
        <w:widowControl w:val="0"/>
        <w:kinsoku/>
        <w:wordWrap/>
        <w:overflowPunct/>
        <w:topLinePunct w:val="0"/>
        <w:autoSpaceDE/>
        <w:autoSpaceDN/>
        <w:bidi w:val="0"/>
        <w:adjustRightInd w:val="0"/>
        <w:snapToGrid w:val="0"/>
        <w:textAlignment w:val="auto"/>
        <w:rPr>
          <w:del w:id="756" w:author="ASUS" w:date="2021-04-25T03:54:40Z"/>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del w:id="757" w:author="ASUS" w:date="2021-04-25T03:54:40Z">
        <w:r>
          <w:rPr>
            <w:rFonts w:hint="eastAsia" w:ascii="Arial Unicode MS" w:hAnsi="Arial Unicode MS" w:eastAsia="Arial Unicode MS" w:cs="Arial Unicode MS"/>
            <w:lang w:val="en-US" w:eastAsia="zh-CN"/>
          </w:rPr>
          <w:delText>接受并尊重止观禅修和义注复注</w:delText>
        </w:r>
      </w:del>
    </w:p>
    <w:p>
      <w:pPr>
        <w:pageBreakBefore w:val="0"/>
        <w:widowControl w:val="0"/>
        <w:kinsoku/>
        <w:wordWrap/>
        <w:overflowPunct/>
        <w:topLinePunct w:val="0"/>
        <w:autoSpaceDE/>
        <w:autoSpaceDN/>
        <w:bidi w:val="0"/>
        <w:adjustRightInd w:val="0"/>
        <w:snapToGrid w:val="0"/>
        <w:textAlignment w:val="auto"/>
        <w:rPr>
          <w:ins w:id="758" w:author="ASUS" w:date="2021-04-25T03:55:29Z"/>
          <w:rFonts w:hint="eastAsia" w:ascii="Arial Unicode MS" w:hAnsi="Arial Unicode MS" w:eastAsia="Arial Unicode MS" w:cs="Arial Unicode MS"/>
          <w:lang w:val="en-US" w:eastAsia="zh-CN"/>
        </w:rPr>
      </w:pPr>
      <w:del w:id="759" w:author="ASUS" w:date="2021-04-25T03:54:40Z">
        <w:r>
          <w:rPr>
            <w:rFonts w:hint="eastAsia" w:ascii="Arial Unicode MS" w:hAnsi="Arial Unicode MS" w:eastAsia="Arial Unicode MS" w:cs="Arial Unicode MS"/>
            <w:lang w:val="en-US" w:eastAsia="zh-CN"/>
          </w:rPr>
          <w:tab/>
        </w:r>
      </w:del>
      <w:del w:id="760" w:author="ASUS" w:date="2021-04-25T03:54:40Z">
        <w:r>
          <w:rPr>
            <w:rFonts w:hint="eastAsia" w:ascii="Arial Unicode MS" w:hAnsi="Arial Unicode MS" w:eastAsia="Arial Unicode MS" w:cs="Arial Unicode MS"/>
            <w:lang w:val="en-US" w:eastAsia="zh-CN"/>
          </w:rPr>
          <w:delText>尊重出家众</w:delText>
        </w:r>
      </w:del>
      <w:ins w:id="761" w:author="ASUS" w:date="2021-04-25T03:54:53Z">
        <w:r>
          <w:rPr>
            <w:rFonts w:hint="eastAsia" w:ascii="Arial Unicode MS" w:hAnsi="Arial Unicode MS" w:eastAsia="Arial Unicode MS" w:cs="Arial Unicode MS"/>
            <w:lang w:val="en-US" w:eastAsia="zh-CN"/>
          </w:rPr>
          <w:t>具备</w:t>
        </w:r>
      </w:ins>
      <w:ins w:id="762" w:author="ASUS" w:date="2021-04-25T03:55:20Z">
        <w:r>
          <w:rPr>
            <w:rFonts w:hint="eastAsia" w:ascii="Arial Unicode MS" w:hAnsi="Arial Unicode MS" w:eastAsia="Arial Unicode MS" w:cs="Arial Unicode MS"/>
            <w:lang w:val="en-US" w:eastAsia="zh-CN"/>
          </w:rPr>
          <w:t>缅语</w:t>
        </w:r>
      </w:ins>
      <w:ins w:id="763" w:author="ASUS" w:date="2021-04-25T03:55:23Z">
        <w:r>
          <w:rPr>
            <w:rFonts w:hint="eastAsia" w:ascii="Arial Unicode MS" w:hAnsi="Arial Unicode MS" w:eastAsia="Arial Unicode MS" w:cs="Arial Unicode MS"/>
            <w:lang w:val="en-US" w:eastAsia="zh-CN"/>
          </w:rPr>
          <w:t>或</w:t>
        </w:r>
      </w:ins>
      <w:ins w:id="764" w:author="ASUS" w:date="2021-04-25T03:55:01Z">
        <w:r>
          <w:rPr>
            <w:rFonts w:hint="eastAsia" w:ascii="Arial Unicode MS" w:hAnsi="Arial Unicode MS" w:eastAsia="Arial Unicode MS" w:cs="Arial Unicode MS"/>
            <w:lang w:val="en-US" w:eastAsia="zh-CN"/>
          </w:rPr>
          <w:t>英语</w:t>
        </w:r>
      </w:ins>
      <w:ins w:id="765" w:author="ASUS" w:date="2021-04-25T03:55:04Z">
        <w:r>
          <w:rPr>
            <w:rFonts w:hint="eastAsia" w:ascii="Arial Unicode MS" w:hAnsi="Arial Unicode MS" w:eastAsia="Arial Unicode MS" w:cs="Arial Unicode MS"/>
            <w:lang w:val="en-US" w:eastAsia="zh-CN"/>
          </w:rPr>
          <w:t>口语</w:t>
        </w:r>
      </w:ins>
      <w:ins w:id="766" w:author="ASUS" w:date="2021-04-25T03:55:06Z">
        <w:r>
          <w:rPr>
            <w:rFonts w:hint="eastAsia" w:ascii="Arial Unicode MS" w:hAnsi="Arial Unicode MS" w:eastAsia="Arial Unicode MS" w:cs="Arial Unicode MS"/>
            <w:lang w:val="en-US" w:eastAsia="zh-CN"/>
          </w:rPr>
          <w:t>沟通</w:t>
        </w:r>
      </w:ins>
      <w:ins w:id="767" w:author="ASUS" w:date="2021-04-25T03:55:08Z">
        <w:r>
          <w:rPr>
            <w:rFonts w:hint="eastAsia" w:ascii="Arial Unicode MS" w:hAnsi="Arial Unicode MS" w:eastAsia="Arial Unicode MS" w:cs="Arial Unicode MS"/>
            <w:lang w:val="en-US" w:eastAsia="zh-CN"/>
          </w:rPr>
          <w:t>能力</w:t>
        </w:r>
      </w:ins>
    </w:p>
    <w:p>
      <w:pPr>
        <w:pageBreakBefore w:val="0"/>
        <w:widowControl w:val="0"/>
        <w:kinsoku/>
        <w:wordWrap/>
        <w:overflowPunct/>
        <w:topLinePunct w:val="0"/>
        <w:autoSpaceDE/>
        <w:autoSpaceDN/>
        <w:bidi w:val="0"/>
        <w:adjustRightInd w:val="0"/>
        <w:snapToGrid w:val="0"/>
        <w:ind w:left="420"/>
        <w:textAlignment w:val="auto"/>
        <w:rPr>
          <w:rFonts w:hint="eastAsia" w:ascii="Arial Unicode MS" w:hAnsi="Arial Unicode MS" w:eastAsia="Arial Unicode MS" w:cs="Arial Unicode MS"/>
          <w:lang w:val="en-US" w:eastAsia="zh-CN"/>
        </w:rPr>
        <w:pPrChange w:id="768" w:author="ASUS" w:date="2021-04-25T03:55:55Z">
          <w:pPr>
            <w:pageBreakBefore w:val="0"/>
            <w:widowControl w:val="0"/>
            <w:kinsoku/>
            <w:wordWrap/>
            <w:overflowPunct/>
            <w:topLinePunct w:val="0"/>
            <w:autoSpaceDE/>
            <w:autoSpaceDN/>
            <w:bidi w:val="0"/>
            <w:adjustRightInd w:val="0"/>
            <w:snapToGrid w:val="0"/>
            <w:textAlignment w:val="auto"/>
          </w:pPr>
        </w:pPrChange>
      </w:pPr>
      <w:ins w:id="769" w:author="ASUS" w:date="2021-04-25T03:55:31Z">
        <w:r>
          <w:rPr>
            <w:rFonts w:hint="eastAsia" w:ascii="Arial Unicode MS" w:hAnsi="Arial Unicode MS" w:eastAsia="Arial Unicode MS" w:cs="Arial Unicode MS"/>
            <w:lang w:val="en-US" w:eastAsia="zh-CN"/>
          </w:rPr>
          <w:t>初步</w:t>
        </w:r>
      </w:ins>
      <w:ins w:id="770" w:author="ASUS" w:date="2021-04-25T03:55:33Z">
        <w:r>
          <w:rPr>
            <w:rFonts w:hint="eastAsia" w:ascii="Arial Unicode MS" w:hAnsi="Arial Unicode MS" w:eastAsia="Arial Unicode MS" w:cs="Arial Unicode MS"/>
            <w:lang w:val="en-US" w:eastAsia="zh-CN"/>
          </w:rPr>
          <w:t>的</w:t>
        </w:r>
      </w:ins>
      <w:ins w:id="771" w:author="ASUS" w:date="2021-04-25T03:55:38Z">
        <w:r>
          <w:rPr>
            <w:rFonts w:hint="eastAsia" w:ascii="Arial Unicode MS" w:hAnsi="Arial Unicode MS" w:eastAsia="Arial Unicode MS" w:cs="Arial Unicode MS"/>
            <w:lang w:val="en-US" w:eastAsia="zh-CN"/>
          </w:rPr>
          <w:t>佛教</w:t>
        </w:r>
      </w:ins>
      <w:ins w:id="772" w:author="ASUS" w:date="2021-04-25T03:55:45Z">
        <w:r>
          <w:rPr>
            <w:rFonts w:hint="eastAsia" w:ascii="Arial Unicode MS" w:hAnsi="Arial Unicode MS" w:eastAsia="Arial Unicode MS" w:cs="Arial Unicode MS"/>
            <w:lang w:val="en-US" w:eastAsia="zh-CN"/>
          </w:rPr>
          <w:t>教理</w:t>
        </w:r>
      </w:ins>
      <w:ins w:id="773" w:author="ASUS" w:date="2021-04-25T03:55:50Z">
        <w:r>
          <w:rPr>
            <w:rFonts w:hint="eastAsia" w:ascii="Arial Unicode MS" w:hAnsi="Arial Unicode MS" w:eastAsia="Arial Unicode MS" w:cs="Arial Unicode MS"/>
            <w:lang w:val="en-US" w:eastAsia="zh-CN"/>
          </w:rPr>
          <w:t>知识</w:t>
        </w:r>
      </w:ins>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【拓展能力】（非必备条件）</w:t>
      </w:r>
    </w:p>
    <w:p>
      <w:pPr>
        <w:pageBreakBefore w:val="0"/>
        <w:widowControl w:val="0"/>
        <w:kinsoku/>
        <w:wordWrap/>
        <w:overflowPunct/>
        <w:topLinePunct w:val="0"/>
        <w:autoSpaceDE/>
        <w:autoSpaceDN/>
        <w:bidi w:val="0"/>
        <w:adjustRightInd w:val="0"/>
        <w:snapToGrid w:val="0"/>
        <w:textAlignment w:val="auto"/>
        <w:rPr>
          <w:del w:id="774" w:author="ASUS" w:date="2021-04-25T04:00:06Z"/>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del w:id="775" w:author="ASUS" w:date="2021-04-25T04:00:05Z">
        <w:r>
          <w:rPr>
            <w:rFonts w:hint="eastAsia" w:ascii="Arial Unicode MS" w:hAnsi="Arial Unicode MS" w:eastAsia="Arial Unicode MS" w:cs="Arial Unicode MS"/>
            <w:lang w:val="en-US" w:eastAsia="zh-CN"/>
          </w:rPr>
          <w:delText>佛教徒</w:delText>
        </w:r>
      </w:del>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del w:id="776" w:author="ASUS" w:date="2021-04-25T04:00:07Z">
        <w:r>
          <w:rPr>
            <w:rFonts w:hint="eastAsia" w:ascii="Arial Unicode MS" w:hAnsi="Arial Unicode MS" w:eastAsia="Arial Unicode MS" w:cs="Arial Unicode MS"/>
            <w:lang w:val="en-US" w:eastAsia="zh-CN"/>
          </w:rPr>
          <w:tab/>
        </w:r>
      </w:del>
      <w:r>
        <w:rPr>
          <w:rFonts w:hint="eastAsia" w:ascii="Arial Unicode MS" w:hAnsi="Arial Unicode MS" w:eastAsia="Arial Unicode MS" w:cs="Arial Unicode MS"/>
          <w:lang w:val="en-US" w:eastAsia="zh-CN"/>
        </w:rPr>
        <w:t>良好地英语沟通能力</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良好地沟通技巧</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求知欲和虚心的态度</w:t>
      </w:r>
    </w:p>
    <w:p>
      <w:pPr>
        <w:pageBreakBefore w:val="0"/>
        <w:widowControl w:val="0"/>
        <w:kinsoku/>
        <w:wordWrap/>
        <w:overflowPunct/>
        <w:topLinePunct w:val="0"/>
        <w:autoSpaceDE/>
        <w:autoSpaceDN/>
        <w:bidi w:val="0"/>
        <w:adjustRightInd w:val="0"/>
        <w:snapToGrid w:val="0"/>
        <w:textAlignment w:val="auto"/>
        <w:rPr>
          <w:del w:id="777" w:author="ASUS" w:date="2021-04-25T03:58:35Z"/>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del w:id="778" w:author="ASUS" w:date="2021-04-25T03:58:35Z">
        <w:r>
          <w:rPr>
            <w:rFonts w:hint="eastAsia" w:ascii="Arial Unicode MS" w:hAnsi="Arial Unicode MS" w:eastAsia="Arial Unicode MS" w:cs="Arial Unicode MS"/>
            <w:lang w:val="en-US" w:eastAsia="zh-CN"/>
          </w:rPr>
          <w:delText>基本佛教知识</w:delText>
        </w:r>
      </w:del>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del w:id="779" w:author="ASUS" w:date="2021-04-25T03:58:35Z">
        <w:r>
          <w:rPr>
            <w:rFonts w:hint="eastAsia" w:ascii="Arial Unicode MS" w:hAnsi="Arial Unicode MS" w:eastAsia="Arial Unicode MS" w:cs="Arial Unicode MS"/>
            <w:lang w:val="en-US" w:eastAsia="zh-CN"/>
          </w:rPr>
          <w:tab/>
        </w:r>
      </w:del>
      <w:r>
        <w:rPr>
          <w:rFonts w:hint="eastAsia" w:ascii="Arial Unicode MS" w:hAnsi="Arial Unicode MS" w:eastAsia="Arial Unicode MS" w:cs="Arial Unicode MS"/>
          <w:lang w:val="en-US" w:eastAsia="zh-CN"/>
        </w:rPr>
        <w:t>巴利语基础</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【岗位职责】</w:t>
      </w:r>
    </w:p>
    <w:p>
      <w:pPr>
        <w:pageBreakBefore w:val="0"/>
        <w:widowControl w:val="0"/>
        <w:kinsoku/>
        <w:wordWrap/>
        <w:overflowPunct/>
        <w:topLinePunct w:val="0"/>
        <w:autoSpaceDE/>
        <w:autoSpaceDN/>
        <w:bidi w:val="0"/>
        <w:adjustRightInd w:val="0"/>
        <w:snapToGrid w:val="0"/>
        <w:textAlignment w:val="auto"/>
        <w:rPr>
          <w:del w:id="780" w:author="ASUS" w:date="2021-04-25T03:53:23Z"/>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del w:id="781" w:author="ASUS" w:date="2021-04-25T03:53:23Z">
        <w:r>
          <w:rPr>
            <w:rFonts w:hint="eastAsia" w:ascii="Arial Unicode MS" w:hAnsi="Arial Unicode MS" w:eastAsia="Arial Unicode MS" w:cs="Arial Unicode MS"/>
            <w:lang w:val="en-US" w:eastAsia="zh-CN"/>
          </w:rPr>
          <w:delText>记录佛国法工对现有缅文、僧伽罗文义注、复注的汉语口译</w:delText>
        </w:r>
      </w:del>
    </w:p>
    <w:p>
      <w:pPr>
        <w:pageBreakBefore w:val="0"/>
        <w:widowControl w:val="0"/>
        <w:kinsoku/>
        <w:wordWrap/>
        <w:overflowPunct/>
        <w:topLinePunct w:val="0"/>
        <w:autoSpaceDE/>
        <w:autoSpaceDN/>
        <w:bidi w:val="0"/>
        <w:adjustRightInd w:val="0"/>
        <w:snapToGrid w:val="0"/>
        <w:textAlignment w:val="auto"/>
        <w:rPr>
          <w:ins w:id="782" w:author="ASUS" w:date="2021-04-25T04:09:42Z"/>
          <w:rFonts w:hint="eastAsia" w:ascii="Arial Unicode MS" w:hAnsi="Arial Unicode MS" w:eastAsia="Arial Unicode MS" w:cs="Arial Unicode MS"/>
          <w:lang w:val="en-US" w:eastAsia="zh-CN"/>
        </w:rPr>
      </w:pPr>
      <w:del w:id="783" w:author="ASUS" w:date="2021-04-25T03:53:23Z">
        <w:r>
          <w:rPr>
            <w:rFonts w:hint="eastAsia" w:ascii="Arial Unicode MS" w:hAnsi="Arial Unicode MS" w:eastAsia="Arial Unicode MS" w:cs="Arial Unicode MS"/>
            <w:lang w:val="en-US" w:eastAsia="zh-CN"/>
          </w:rPr>
          <w:tab/>
        </w:r>
      </w:del>
      <w:r>
        <w:rPr>
          <w:rFonts w:hint="eastAsia" w:ascii="Arial Unicode MS" w:hAnsi="Arial Unicode MS" w:eastAsia="Arial Unicode MS" w:cs="Arial Unicode MS"/>
          <w:lang w:val="en-US" w:eastAsia="zh-CN"/>
        </w:rPr>
        <w:t>巴利逐词</w:t>
      </w:r>
      <w:ins w:id="784" w:author="ASUS" w:date="2021-04-25T04:08:53Z">
        <w:r>
          <w:rPr>
            <w:rFonts w:hint="eastAsia" w:ascii="Arial Unicode MS" w:hAnsi="Arial Unicode MS" w:eastAsia="Arial Unicode MS" w:cs="Arial Unicode MS"/>
            <w:lang w:val="en-US" w:eastAsia="zh-CN"/>
          </w:rPr>
          <w:t>解析</w:t>
        </w:r>
      </w:ins>
    </w:p>
    <w:p>
      <w:pPr>
        <w:pageBreakBefore w:val="0"/>
        <w:widowControl w:val="0"/>
        <w:kinsoku/>
        <w:wordWrap/>
        <w:overflowPunct/>
        <w:topLinePunct w:val="0"/>
        <w:autoSpaceDE/>
        <w:autoSpaceDN/>
        <w:bidi w:val="0"/>
        <w:adjustRightInd w:val="0"/>
        <w:snapToGrid w:val="0"/>
        <w:ind w:left="420"/>
        <w:textAlignment w:val="auto"/>
        <w:rPr>
          <w:rFonts w:hint="eastAsia" w:ascii="Arial Unicode MS" w:hAnsi="Arial Unicode MS" w:eastAsia="Arial Unicode MS" w:cs="Arial Unicode MS"/>
          <w:lang w:val="en-US" w:eastAsia="zh-CN"/>
        </w:rPr>
        <w:pPrChange w:id="785" w:author="ASUS" w:date="2021-04-25T04:09:50Z">
          <w:pPr>
            <w:pageBreakBefore w:val="0"/>
            <w:widowControl w:val="0"/>
            <w:kinsoku/>
            <w:wordWrap/>
            <w:overflowPunct/>
            <w:topLinePunct w:val="0"/>
            <w:autoSpaceDE/>
            <w:autoSpaceDN/>
            <w:bidi w:val="0"/>
            <w:adjustRightInd w:val="0"/>
            <w:snapToGrid w:val="0"/>
            <w:textAlignment w:val="auto"/>
          </w:pPr>
        </w:pPrChange>
      </w:pPr>
      <w:ins w:id="786" w:author="ASUS" w:date="2021-04-25T04:09:44Z">
        <w:r>
          <w:rPr>
            <w:rFonts w:hint="eastAsia" w:ascii="Arial Unicode MS" w:hAnsi="Arial Unicode MS" w:eastAsia="Arial Unicode MS" w:cs="Arial Unicode MS"/>
            <w:lang w:val="en-US" w:eastAsia="zh-CN"/>
          </w:rPr>
          <w:t>部分</w:t>
        </w:r>
      </w:ins>
      <w:ins w:id="787" w:author="ASUS" w:date="2021-04-25T04:09:46Z">
        <w:r>
          <w:rPr>
            <w:rFonts w:hint="eastAsia" w:ascii="Arial Unicode MS" w:hAnsi="Arial Unicode MS" w:eastAsia="Arial Unicode MS" w:cs="Arial Unicode MS"/>
            <w:lang w:val="en-US" w:eastAsia="zh-CN"/>
          </w:rPr>
          <w:t>译文的</w:t>
        </w:r>
      </w:ins>
      <w:ins w:id="788" w:author="ASUS" w:date="2021-04-25T04:09:48Z">
        <w:r>
          <w:rPr>
            <w:rFonts w:hint="eastAsia" w:ascii="Arial Unicode MS" w:hAnsi="Arial Unicode MS" w:eastAsia="Arial Unicode MS" w:cs="Arial Unicode MS"/>
            <w:lang w:val="en-US" w:eastAsia="zh-CN"/>
          </w:rPr>
          <w:t>初稿</w:t>
        </w:r>
      </w:ins>
      <w:ins w:id="789" w:author="ASUS" w:date="2021-04-25T04:09:56Z">
        <w:r>
          <w:rPr>
            <w:rFonts w:hint="eastAsia" w:ascii="Arial Unicode MS" w:hAnsi="Arial Unicode MS" w:eastAsia="Arial Unicode MS" w:cs="Arial Unicode MS"/>
            <w:lang w:val="en-US" w:eastAsia="zh-CN"/>
          </w:rPr>
          <w:t>的</w:t>
        </w:r>
      </w:ins>
      <w:ins w:id="790" w:author="ASUS" w:date="2021-04-25T04:10:02Z">
        <w:r>
          <w:rPr>
            <w:rFonts w:hint="eastAsia" w:ascii="Arial Unicode MS" w:hAnsi="Arial Unicode MS" w:eastAsia="Arial Unicode MS" w:cs="Arial Unicode MS"/>
            <w:lang w:val="en-US" w:eastAsia="zh-CN"/>
          </w:rPr>
          <w:t>翻译</w:t>
        </w:r>
      </w:ins>
      <w:del w:id="791" w:author="ASUS" w:date="2021-04-25T04:08:52Z">
        <w:r>
          <w:rPr>
            <w:rFonts w:hint="eastAsia" w:ascii="Arial Unicode MS" w:hAnsi="Arial Unicode MS" w:eastAsia="Arial Unicode MS" w:cs="Arial Unicode MS"/>
            <w:lang w:val="en-US" w:eastAsia="zh-CN"/>
          </w:rPr>
          <w:delText>翻</w:delText>
        </w:r>
      </w:del>
      <w:del w:id="792" w:author="ASUS" w:date="2021-04-25T04:08:51Z">
        <w:r>
          <w:rPr>
            <w:rFonts w:hint="eastAsia" w:ascii="Arial Unicode MS" w:hAnsi="Arial Unicode MS" w:eastAsia="Arial Unicode MS" w:cs="Arial Unicode MS"/>
            <w:lang w:val="en-US" w:eastAsia="zh-CN"/>
          </w:rPr>
          <w:delText>译工作</w:delText>
        </w:r>
      </w:del>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基于</w:t>
      </w:r>
      <w:ins w:id="793" w:author="ASUS" w:date="2021-04-25T04:09:13Z">
        <w:r>
          <w:rPr>
            <w:rFonts w:hint="eastAsia" w:ascii="Arial Unicode MS" w:hAnsi="Arial Unicode MS" w:eastAsia="Arial Unicode MS" w:cs="Arial Unicode MS"/>
            <w:lang w:val="en-US" w:eastAsia="zh-CN"/>
          </w:rPr>
          <w:t>初稿</w:t>
        </w:r>
      </w:ins>
      <w:del w:id="794" w:author="ASUS" w:date="2021-04-25T04:09:11Z">
        <w:r>
          <w:rPr>
            <w:rFonts w:hint="eastAsia" w:ascii="Arial Unicode MS" w:hAnsi="Arial Unicode MS" w:eastAsia="Arial Unicode MS" w:cs="Arial Unicode MS"/>
            <w:lang w:val="en-US" w:eastAsia="zh-CN"/>
          </w:rPr>
          <w:delText>逐词</w:delText>
        </w:r>
      </w:del>
      <w:del w:id="795" w:author="ASUS" w:date="2021-04-25T04:09:10Z">
        <w:r>
          <w:rPr>
            <w:rFonts w:hint="eastAsia" w:ascii="Arial Unicode MS" w:hAnsi="Arial Unicode MS" w:eastAsia="Arial Unicode MS" w:cs="Arial Unicode MS"/>
            <w:lang w:val="en-US" w:eastAsia="zh-CN"/>
          </w:rPr>
          <w:delText>译</w:delText>
        </w:r>
      </w:del>
      <w:r>
        <w:rPr>
          <w:rFonts w:hint="eastAsia" w:ascii="Arial Unicode MS" w:hAnsi="Arial Unicode MS" w:eastAsia="Arial Unicode MS" w:cs="Arial Unicode MS"/>
          <w:lang w:val="en-US" w:eastAsia="zh-CN"/>
        </w:rPr>
        <w:t>的整体</w:t>
      </w:r>
      <w:del w:id="796" w:author="ASUS" w:date="2021-04-25T04:08:32Z">
        <w:r>
          <w:rPr>
            <w:rFonts w:hint="eastAsia" w:ascii="Arial Unicode MS" w:hAnsi="Arial Unicode MS" w:eastAsia="Arial Unicode MS" w:cs="Arial Unicode MS"/>
            <w:lang w:val="en-US" w:eastAsia="zh-CN"/>
          </w:rPr>
          <w:delText>校译</w:delText>
        </w:r>
      </w:del>
      <w:ins w:id="797" w:author="ASUS" w:date="2021-04-25T04:08:33Z">
        <w:r>
          <w:rPr>
            <w:rFonts w:hint="eastAsia" w:ascii="Arial Unicode MS" w:hAnsi="Arial Unicode MS" w:eastAsia="Arial Unicode MS" w:cs="Arial Unicode MS"/>
            <w:lang w:val="en-US" w:eastAsia="zh-CN"/>
          </w:rPr>
          <w:t>校对</w:t>
        </w:r>
      </w:ins>
      <w:ins w:id="798" w:author="ASUS" w:date="2021-04-25T04:08:35Z">
        <w:r>
          <w:rPr>
            <w:rFonts w:hint="eastAsia" w:ascii="Arial Unicode MS" w:hAnsi="Arial Unicode MS" w:eastAsia="Arial Unicode MS" w:cs="Arial Unicode MS"/>
            <w:lang w:val="en-US" w:eastAsia="zh-CN"/>
          </w:rPr>
          <w:t>与</w:t>
        </w:r>
      </w:ins>
      <w:ins w:id="799" w:author="ASUS" w:date="2021-04-25T04:08:37Z">
        <w:r>
          <w:rPr>
            <w:rFonts w:hint="eastAsia" w:ascii="Arial Unicode MS" w:hAnsi="Arial Unicode MS" w:eastAsia="Arial Unicode MS" w:cs="Arial Unicode MS"/>
            <w:lang w:val="en-US" w:eastAsia="zh-CN"/>
          </w:rPr>
          <w:t>润色</w:t>
        </w:r>
      </w:ins>
      <w:del w:id="800" w:author="ASUS" w:date="2021-04-25T04:08:40Z">
        <w:r>
          <w:rPr>
            <w:rFonts w:hint="eastAsia" w:ascii="Arial Unicode MS" w:hAnsi="Arial Unicode MS" w:eastAsia="Arial Unicode MS" w:cs="Arial Unicode MS"/>
            <w:lang w:val="en-US" w:eastAsia="zh-CN"/>
          </w:rPr>
          <w:delText>工作</w:delText>
        </w:r>
      </w:del>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接受专家的教理、巴利语等培训</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与缅甸、兰卡的西亚多、大长老们的英语沟通和翻译</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与该项目相关的其他工作</w:t>
      </w:r>
      <w:ins w:id="801" w:author="ASUS" w:date="2021-04-25T03:59:09Z">
        <w:r>
          <w:rPr>
            <w:rFonts w:hint="eastAsia" w:ascii="Arial Unicode MS" w:hAnsi="Arial Unicode MS" w:eastAsia="Arial Unicode MS" w:cs="Arial Unicode MS"/>
            <w:lang w:val="en-US" w:eastAsia="zh-CN"/>
          </w:rPr>
          <w:t>：</w:t>
        </w:r>
      </w:ins>
    </w:p>
    <w:p>
      <w:pPr>
        <w:pageBreakBefore w:val="0"/>
        <w:widowControl w:val="0"/>
        <w:kinsoku/>
        <w:wordWrap/>
        <w:overflowPunct/>
        <w:topLinePunct w:val="0"/>
        <w:autoSpaceDE/>
        <w:autoSpaceDN/>
        <w:bidi w:val="0"/>
        <w:adjustRightInd w:val="0"/>
        <w:snapToGrid w:val="0"/>
        <w:textAlignment w:val="auto"/>
        <w:rPr>
          <w:del w:id="802" w:author="ASUS" w:date="2021-04-25T03:59:12Z"/>
          <w:rFonts w:hint="eastAsia" w:ascii="Arial Unicode MS" w:hAnsi="Arial Unicode MS" w:eastAsia="Arial Unicode MS" w:cs="Arial Unicode MS"/>
          <w:lang w:val="en-US" w:eastAsia="zh-CN"/>
        </w:rPr>
      </w:pPr>
      <w:del w:id="803" w:author="ASUS" w:date="2021-04-25T03:59:12Z">
        <w:r>
          <w:rPr>
            <w:rFonts w:hint="eastAsia" w:ascii="Arial Unicode MS" w:hAnsi="Arial Unicode MS" w:eastAsia="Arial Unicode MS" w:cs="Arial Unicode MS"/>
            <w:lang w:val="en-US" w:eastAsia="zh-CN"/>
          </w:rPr>
          <w:delText>以下为可能职责：</w:delText>
        </w:r>
      </w:del>
    </w:p>
    <w:p>
      <w:pPr>
        <w:pageBreakBefore w:val="0"/>
        <w:widowControl w:val="0"/>
        <w:kinsoku/>
        <w:wordWrap/>
        <w:overflowPunct/>
        <w:topLinePunct w:val="0"/>
        <w:autoSpaceDE/>
        <w:autoSpaceDN/>
        <w:bidi w:val="0"/>
        <w:adjustRightInd w:val="0"/>
        <w:snapToGrid w:val="0"/>
        <w:textAlignment w:val="auto"/>
        <w:rPr>
          <w:del w:id="804" w:author="ASUS" w:date="2021-04-25T03:59:17Z"/>
          <w:rFonts w:hint="eastAsia" w:ascii="Arial Unicode MS" w:hAnsi="Arial Unicode MS" w:eastAsia="Arial Unicode MS" w:cs="Arial Unicode MS"/>
          <w:lang w:val="en-US" w:eastAsia="zh-CN"/>
        </w:rPr>
      </w:pPr>
      <w:del w:id="805" w:author="ASUS" w:date="2021-04-25T03:59:17Z">
        <w:r>
          <w:rPr>
            <w:rFonts w:hint="eastAsia" w:ascii="Arial Unicode MS" w:hAnsi="Arial Unicode MS" w:eastAsia="Arial Unicode MS" w:cs="Arial Unicode MS"/>
            <w:lang w:val="en-US" w:eastAsia="zh-CN"/>
          </w:rPr>
          <w:tab/>
        </w:r>
      </w:del>
      <w:del w:id="806" w:author="ASUS" w:date="2021-04-25T03:59:17Z">
        <w:r>
          <w:rPr>
            <w:rFonts w:hint="eastAsia" w:ascii="Arial Unicode MS" w:hAnsi="Arial Unicode MS" w:eastAsia="Arial Unicode MS" w:cs="Arial Unicode MS"/>
            <w:lang w:val="en-US" w:eastAsia="zh-CN"/>
          </w:rPr>
          <w:delText>接受英语口语培训</w:delText>
        </w:r>
      </w:del>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参与</w:t>
      </w:r>
      <w:del w:id="807" w:author="ASUS" w:date="2021-04-25T03:59:35Z">
        <w:r>
          <w:rPr>
            <w:rFonts w:hint="eastAsia" w:ascii="Arial Unicode MS" w:hAnsi="Arial Unicode MS" w:eastAsia="Arial Unicode MS" w:cs="Arial Unicode MS"/>
            <w:lang w:val="en-US" w:eastAsia="zh-CN"/>
          </w:rPr>
          <w:delText>英文版的</w:delText>
        </w:r>
      </w:del>
      <w:r>
        <w:rPr>
          <w:rFonts w:hint="eastAsia" w:ascii="Arial Unicode MS" w:hAnsi="Arial Unicode MS" w:eastAsia="Arial Unicode MS" w:cs="Arial Unicode MS"/>
          <w:lang w:val="en-US" w:eastAsia="zh-CN"/>
        </w:rPr>
        <w:t>逐词</w:t>
      </w:r>
      <w:ins w:id="808" w:author="ASUS" w:date="2021-04-25T03:59:41Z">
        <w:r>
          <w:rPr>
            <w:rFonts w:hint="eastAsia" w:ascii="Arial Unicode MS" w:hAnsi="Arial Unicode MS" w:eastAsia="Arial Unicode MS" w:cs="Arial Unicode MS"/>
            <w:lang w:val="en-US" w:eastAsia="zh-CN"/>
          </w:rPr>
          <w:t>解析</w:t>
        </w:r>
      </w:ins>
      <w:del w:id="809" w:author="ASUS" w:date="2021-04-25T03:59:39Z">
        <w:r>
          <w:rPr>
            <w:rFonts w:hint="eastAsia" w:ascii="Arial Unicode MS" w:hAnsi="Arial Unicode MS" w:eastAsia="Arial Unicode MS" w:cs="Arial Unicode MS"/>
            <w:lang w:val="en-US" w:eastAsia="zh-CN"/>
          </w:rPr>
          <w:delText>译</w:delText>
        </w:r>
      </w:del>
      <w:r>
        <w:rPr>
          <w:rFonts w:hint="eastAsia" w:ascii="Arial Unicode MS" w:hAnsi="Arial Unicode MS" w:eastAsia="Arial Unicode MS" w:cs="Arial Unicode MS"/>
          <w:lang w:val="en-US" w:eastAsia="zh-CN"/>
        </w:rPr>
        <w:t>和翻译</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词典整理</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ab/>
      </w:r>
      <w:r>
        <w:rPr>
          <w:rFonts w:hint="eastAsia" w:ascii="Arial Unicode MS" w:hAnsi="Arial Unicode MS" w:eastAsia="Arial Unicode MS" w:cs="Arial Unicode MS"/>
          <w:lang w:val="en-US" w:eastAsia="zh-CN"/>
        </w:rPr>
        <w:t>现有文献数据库化</w:t>
      </w:r>
    </w:p>
    <w:p>
      <w:pPr>
        <w:rPr>
          <w:rFonts w:hint="eastAsia" w:ascii="Arial Unicode MS" w:hAnsi="Arial Unicode MS" w:eastAsia="Arial Unicode MS" w:cs="Arial Unicode MS"/>
          <w:lang w:val="en-US" w:eastAsia="zh-CN"/>
        </w:rPr>
      </w:pPr>
    </w:p>
    <w:p>
      <w:pPr>
        <w:pStyle w:val="3"/>
        <w:bidi w:val="0"/>
        <w:rPr>
          <w:rFonts w:hint="eastAsia"/>
          <w:lang w:val="en-US" w:eastAsia="zh-CN"/>
        </w:rPr>
      </w:pPr>
      <w:bookmarkStart w:id="22" w:name="_Toc8576"/>
      <w:bookmarkStart w:id="23" w:name="_Toc28998"/>
      <w:bookmarkStart w:id="24" w:name="_Toc19857"/>
      <w:r>
        <w:rPr>
          <w:rFonts w:hint="eastAsia"/>
          <w:lang w:val="en-US" w:eastAsia="zh-CN"/>
        </w:rPr>
        <w:t>协作翻译模式</w:t>
      </w:r>
      <w:bookmarkEnd w:id="22"/>
      <w:bookmarkEnd w:id="23"/>
      <w:bookmarkEnd w:id="24"/>
    </w:p>
    <w:p>
      <w:pPr>
        <w:pStyle w:val="4"/>
        <w:bidi w:val="0"/>
        <w:rPr>
          <w:rFonts w:hint="eastAsia"/>
          <w:lang w:val="en-US" w:eastAsia="zh-CN"/>
        </w:rPr>
      </w:pPr>
      <w:r>
        <w:rPr>
          <w:rFonts w:hint="eastAsia"/>
          <w:lang w:val="en-US" w:eastAsia="zh-CN"/>
        </w:rPr>
        <w:t>组成与分工</w:t>
      </w:r>
    </w:p>
    <w:tbl>
      <w:tblPr>
        <w:tblStyle w:val="16"/>
        <w:tblW w:w="832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3309"/>
        <w:gridCol w:w="1440"/>
        <w:gridCol w:w="2105"/>
        <w:gridCol w:w="14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82" w:hRule="atLeast"/>
        </w:trPr>
        <w:tc>
          <w:tcPr>
            <w:tcW w:w="330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工作</w:t>
            </w:r>
          </w:p>
        </w:tc>
        <w:tc>
          <w:tcPr>
            <w:tcW w:w="1440"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巴利、教理要求</w:t>
            </w:r>
          </w:p>
        </w:tc>
        <w:tc>
          <w:tcPr>
            <w:tcW w:w="2105"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所需能力</w:t>
            </w:r>
          </w:p>
        </w:tc>
        <w:tc>
          <w:tcPr>
            <w:tcW w:w="147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任务分配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06" w:hRule="atLeast"/>
        </w:trPr>
        <w:tc>
          <w:tcPr>
            <w:tcW w:w="330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直接查字典</w:t>
            </w:r>
          </w:p>
        </w:tc>
        <w:tc>
          <w:tcPr>
            <w:tcW w:w="1440"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低</w:t>
            </w:r>
          </w:p>
        </w:tc>
        <w:tc>
          <w:tcPr>
            <w:tcW w:w="2105"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无</w:t>
            </w:r>
          </w:p>
        </w:tc>
        <w:tc>
          <w:tcPr>
            <w:tcW w:w="147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计算机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330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还原简单词查字典</w:t>
            </w:r>
          </w:p>
        </w:tc>
        <w:tc>
          <w:tcPr>
            <w:tcW w:w="1440"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中</w:t>
            </w:r>
          </w:p>
        </w:tc>
        <w:tc>
          <w:tcPr>
            <w:tcW w:w="2105"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基础巴利语法</w:t>
            </w:r>
          </w:p>
        </w:tc>
        <w:tc>
          <w:tcPr>
            <w:tcW w:w="147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计算机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330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常见语法抉择</w:t>
            </w:r>
          </w:p>
        </w:tc>
        <w:tc>
          <w:tcPr>
            <w:tcW w:w="1440"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中</w:t>
            </w:r>
          </w:p>
        </w:tc>
        <w:tc>
          <w:tcPr>
            <w:tcW w:w="2105"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基础巴利语法</w:t>
            </w:r>
          </w:p>
        </w:tc>
        <w:tc>
          <w:tcPr>
            <w:tcW w:w="147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default"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助理编辑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3309"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罕见词汇的辨识</w:t>
            </w:r>
          </w:p>
        </w:tc>
        <w:tc>
          <w:tcPr>
            <w:tcW w:w="1440"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高</w:t>
            </w:r>
          </w:p>
        </w:tc>
        <w:tc>
          <w:tcPr>
            <w:tcW w:w="2105"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足够的巴利词汇量</w:t>
            </w:r>
          </w:p>
        </w:tc>
        <w:tc>
          <w:tcPr>
            <w:tcW w:w="147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巴利专家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3309"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复合词、黏音词拆分</w:t>
            </w:r>
          </w:p>
        </w:tc>
        <w:tc>
          <w:tcPr>
            <w:tcW w:w="1440"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中</w:t>
            </w:r>
          </w:p>
        </w:tc>
        <w:tc>
          <w:tcPr>
            <w:tcW w:w="2105"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足够的巴利词汇量</w:t>
            </w:r>
          </w:p>
        </w:tc>
        <w:tc>
          <w:tcPr>
            <w:tcW w:w="147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助理编辑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3309"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复合词整体含义的理解</w:t>
            </w:r>
          </w:p>
        </w:tc>
        <w:tc>
          <w:tcPr>
            <w:tcW w:w="1440"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高</w:t>
            </w:r>
          </w:p>
        </w:tc>
        <w:tc>
          <w:tcPr>
            <w:tcW w:w="2105"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精通教理</w:t>
            </w:r>
          </w:p>
        </w:tc>
        <w:tc>
          <w:tcPr>
            <w:tcW w:w="147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巴利中文编辑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3309"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复合词整体含义的大致翻译</w:t>
            </w:r>
          </w:p>
        </w:tc>
        <w:tc>
          <w:tcPr>
            <w:tcW w:w="1440"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低</w:t>
            </w:r>
          </w:p>
        </w:tc>
        <w:tc>
          <w:tcPr>
            <w:tcW w:w="2105"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基础汉语表达</w:t>
            </w:r>
          </w:p>
        </w:tc>
        <w:tc>
          <w:tcPr>
            <w:tcW w:w="147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助理编辑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3309"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整段译文的正确理解</w:t>
            </w:r>
          </w:p>
        </w:tc>
        <w:tc>
          <w:tcPr>
            <w:tcW w:w="1440"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高</w:t>
            </w:r>
          </w:p>
        </w:tc>
        <w:tc>
          <w:tcPr>
            <w:tcW w:w="2105"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精通教理</w:t>
            </w:r>
          </w:p>
        </w:tc>
        <w:tc>
          <w:tcPr>
            <w:tcW w:w="147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巴利中文编辑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3309"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整段译文的大致翻译</w:t>
            </w:r>
          </w:p>
        </w:tc>
        <w:tc>
          <w:tcPr>
            <w:tcW w:w="1440"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低</w:t>
            </w:r>
          </w:p>
        </w:tc>
        <w:tc>
          <w:tcPr>
            <w:tcW w:w="2105"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基础汉语表达</w:t>
            </w:r>
          </w:p>
        </w:tc>
        <w:tc>
          <w:tcPr>
            <w:tcW w:w="147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巴利中文编辑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3309"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特殊语法分析</w:t>
            </w:r>
          </w:p>
        </w:tc>
        <w:tc>
          <w:tcPr>
            <w:tcW w:w="1440"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高</w:t>
            </w:r>
          </w:p>
        </w:tc>
        <w:tc>
          <w:tcPr>
            <w:tcW w:w="2105"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精通巴利语法</w:t>
            </w:r>
          </w:p>
        </w:tc>
        <w:tc>
          <w:tcPr>
            <w:tcW w:w="147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ins w:id="810" w:author="ASUS" w:date="2021-04-25T04:24:22Z">
              <w:r>
                <w:rPr>
                  <w:rFonts w:hint="eastAsia" w:ascii="Arial Unicode MS" w:hAnsi="Arial Unicode MS" w:eastAsia="Arial Unicode MS" w:cs="Arial Unicode MS"/>
                  <w:lang w:val="en-US" w:eastAsia="zh-CN"/>
                </w:rPr>
                <w:t>资深</w:t>
              </w:r>
            </w:ins>
            <w:del w:id="811" w:author="ASUS" w:date="2021-04-25T04:24:19Z">
              <w:r>
                <w:rPr>
                  <w:rFonts w:hint="eastAsia" w:ascii="Arial Unicode MS" w:hAnsi="Arial Unicode MS" w:eastAsia="Arial Unicode MS" w:cs="Arial Unicode MS"/>
                  <w:lang w:val="en-US" w:eastAsia="zh-CN"/>
                </w:rPr>
                <w:delText>佛国</w:delText>
              </w:r>
            </w:del>
            <w:r>
              <w:rPr>
                <w:rFonts w:hint="eastAsia" w:ascii="Arial Unicode MS" w:hAnsi="Arial Unicode MS" w:eastAsia="Arial Unicode MS" w:cs="Arial Unicode MS"/>
                <w:lang w:val="en-US" w:eastAsia="zh-CN"/>
              </w:rPr>
              <w:t>专家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3309"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罕见语法现象的辨识</w:t>
            </w:r>
          </w:p>
        </w:tc>
        <w:tc>
          <w:tcPr>
            <w:tcW w:w="1440"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高</w:t>
            </w:r>
          </w:p>
        </w:tc>
        <w:tc>
          <w:tcPr>
            <w:tcW w:w="2105"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精通巴利语法</w:t>
            </w:r>
          </w:p>
        </w:tc>
        <w:tc>
          <w:tcPr>
            <w:tcW w:w="147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巴利专家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3309"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语法信息</w:t>
            </w:r>
          </w:p>
        </w:tc>
        <w:tc>
          <w:tcPr>
            <w:tcW w:w="1440"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低</w:t>
            </w:r>
          </w:p>
        </w:tc>
        <w:tc>
          <w:tcPr>
            <w:tcW w:w="2105"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现查现学</w:t>
            </w:r>
          </w:p>
        </w:tc>
        <w:tc>
          <w:tcPr>
            <w:tcW w:w="147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助理编辑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3309"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校对语法信息</w:t>
            </w:r>
          </w:p>
        </w:tc>
        <w:tc>
          <w:tcPr>
            <w:tcW w:w="1440"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中</w:t>
            </w:r>
          </w:p>
        </w:tc>
        <w:tc>
          <w:tcPr>
            <w:tcW w:w="2105"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基础巴利语法</w:t>
            </w:r>
          </w:p>
        </w:tc>
        <w:tc>
          <w:tcPr>
            <w:tcW w:w="147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巴利中文编辑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3309"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查字典抉择含义</w:t>
            </w:r>
          </w:p>
        </w:tc>
        <w:tc>
          <w:tcPr>
            <w:tcW w:w="1440"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低</w:t>
            </w:r>
          </w:p>
        </w:tc>
        <w:tc>
          <w:tcPr>
            <w:tcW w:w="2105"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现查现学</w:t>
            </w:r>
          </w:p>
        </w:tc>
        <w:tc>
          <w:tcPr>
            <w:tcW w:w="147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助理编辑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3309" w:type="dxa"/>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校对含义</w:t>
            </w:r>
          </w:p>
        </w:tc>
        <w:tc>
          <w:tcPr>
            <w:tcW w:w="1440"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中</w:t>
            </w:r>
          </w:p>
        </w:tc>
        <w:tc>
          <w:tcPr>
            <w:tcW w:w="2105"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基础巴利语法</w:t>
            </w:r>
          </w:p>
        </w:tc>
        <w:tc>
          <w:tcPr>
            <w:tcW w:w="147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default"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巴利中文编辑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330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结合查词结果和语法信息给出含义</w:t>
            </w:r>
          </w:p>
        </w:tc>
        <w:tc>
          <w:tcPr>
            <w:tcW w:w="1440"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中</w:t>
            </w:r>
          </w:p>
        </w:tc>
        <w:tc>
          <w:tcPr>
            <w:tcW w:w="2105"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精准表达（信）</w:t>
            </w:r>
          </w:p>
        </w:tc>
        <w:tc>
          <w:tcPr>
            <w:tcW w:w="147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巴利中文编辑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330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从词典含义转化为整体译文</w:t>
            </w:r>
          </w:p>
        </w:tc>
        <w:tc>
          <w:tcPr>
            <w:tcW w:w="1440"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中</w:t>
            </w:r>
          </w:p>
        </w:tc>
        <w:tc>
          <w:tcPr>
            <w:tcW w:w="2105"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通顺表达（达）</w:t>
            </w:r>
          </w:p>
        </w:tc>
        <w:tc>
          <w:tcPr>
            <w:tcW w:w="147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巴利中文编辑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330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译文润色</w:t>
            </w:r>
          </w:p>
        </w:tc>
        <w:tc>
          <w:tcPr>
            <w:tcW w:w="1440"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低</w:t>
            </w:r>
          </w:p>
        </w:tc>
        <w:tc>
          <w:tcPr>
            <w:tcW w:w="2105"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优美表达（雅）</w:t>
            </w:r>
          </w:p>
        </w:tc>
        <w:tc>
          <w:tcPr>
            <w:tcW w:w="147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巴利中文编辑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3309"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default"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最终稿审核校对</w:t>
            </w:r>
          </w:p>
        </w:tc>
        <w:tc>
          <w:tcPr>
            <w:tcW w:w="1440"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default"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高</w:t>
            </w:r>
          </w:p>
        </w:tc>
        <w:tc>
          <w:tcPr>
            <w:tcW w:w="2105"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default"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质量把控</w:t>
            </w:r>
          </w:p>
        </w:tc>
        <w:tc>
          <w:tcPr>
            <w:tcW w:w="1473" w:type="dxa"/>
            <w:tcBorders>
              <w:top w:val="single" w:color="000000" w:sz="4" w:space="0"/>
              <w:left w:val="single" w:color="000000" w:sz="4" w:space="0"/>
              <w:bottom w:val="single" w:color="000000" w:sz="4" w:space="0"/>
              <w:right w:val="single" w:color="000000" w:sz="4" w:space="0"/>
            </w:tcBorders>
            <w:shd w:val="clear" w:color="auto" w:fill="auto"/>
            <w:vAlign w:val="bottom"/>
          </w:tcPr>
          <w:p>
            <w:pPr>
              <w:spacing w:line="240" w:lineRule="auto"/>
              <w:ind w:left="0" w:leftChars="0" w:firstLine="0" w:firstLineChars="0"/>
              <w:rPr>
                <w:rFonts w:hint="default"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巴利专家</w:t>
            </w:r>
          </w:p>
        </w:tc>
      </w:tr>
    </w:tbl>
    <w:p>
      <w:pPr>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根据这样的分工计划，我们可以把实施分成多个相关内容，且可以做到不受时间和地域限制的远程协作。</w:t>
      </w:r>
    </w:p>
    <w:p>
      <w:pPr>
        <w:ind w:left="0" w:leftChars="-295" w:hanging="619" w:hangingChars="295"/>
        <w:rPr>
          <w:rFonts w:hint="eastAsia" w:ascii="Arial Unicode MS" w:hAnsi="Arial Unicode MS" w:eastAsia="Arial Unicode MS" w:cs="Arial Unicode MS"/>
          <w:lang w:val="en-US" w:eastAsia="zh-CN"/>
        </w:rPr>
        <w:pPrChange w:id="812" w:author="ASUS" w:date="2021-04-30T16:32:34Z">
          <w:pPr>
            <w:ind w:left="0" w:leftChars="0" w:firstLine="0" w:firstLineChars="0"/>
          </w:pPr>
        </w:pPrChange>
      </w:pPr>
      <w:r>
        <w:rPr>
          <w:rFonts w:hint="eastAsia" w:ascii="Arial Unicode MS" w:hAnsi="Arial Unicode MS" w:eastAsia="Arial Unicode MS" w:cs="Arial Unicode MS"/>
          <w:lang w:val="en-US" w:eastAsia="zh-CN"/>
        </w:rPr>
        <w:drawing>
          <wp:inline distT="0" distB="0" distL="114300" distR="114300">
            <wp:extent cx="5958840" cy="2186305"/>
            <wp:effectExtent l="0" t="22225" r="0" b="62230"/>
            <wp:docPr id="31" name="Content Placeholder 5"/>
            <wp:cNvGraphicFramePr>
              <a:graphicFrameLocks xmlns:a="http://schemas.openxmlformats.org/drawingml/2006/main" noGrp="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pPr>
        <w:ind w:left="0" w:leftChars="0" w:firstLine="0" w:firstLineChars="0"/>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mc:AlternateContent>
          <mc:Choice Requires="wpg">
            <w:drawing>
              <wp:anchor distT="0" distB="0" distL="114300" distR="114300" simplePos="0" relativeHeight="251658240" behindDoc="0" locked="0" layoutInCell="1" allowOverlap="1">
                <wp:simplePos x="0" y="0"/>
                <wp:positionH relativeFrom="column">
                  <wp:posOffset>1769110</wp:posOffset>
                </wp:positionH>
                <wp:positionV relativeFrom="paragraph">
                  <wp:posOffset>15240</wp:posOffset>
                </wp:positionV>
                <wp:extent cx="1555750" cy="1363980"/>
                <wp:effectExtent l="9525" t="0" r="19685" b="23495"/>
                <wp:wrapTopAndBottom/>
                <wp:docPr id="8" name="组合 8"/>
                <wp:cNvGraphicFramePr/>
                <a:graphic xmlns:a="http://schemas.openxmlformats.org/drawingml/2006/main">
                  <a:graphicData uri="http://schemas.microsoft.com/office/word/2010/wordprocessingGroup">
                    <wpg:wgp>
                      <wpg:cNvGrpSpPr/>
                      <wpg:grpSpPr>
                        <a:xfrm>
                          <a:off x="0" y="0"/>
                          <a:ext cx="1555750" cy="1363980"/>
                          <a:chOff x="6847" y="126512"/>
                          <a:chExt cx="2028" cy="2148"/>
                        </a:xfrm>
                      </wpg:grpSpPr>
                      <wps:wsp>
                        <wps:cNvPr id="12" name="Left Arrow 11"/>
                        <wps:cNvSpPr/>
                        <wps:spPr>
                          <a:xfrm rot="16200000">
                            <a:off x="7485" y="126572"/>
                            <a:ext cx="728" cy="609"/>
                          </a:xfrm>
                          <a:prstGeom prst="leftArrow">
                            <a:avLst>
                              <a:gd name="adj1" fmla="val 60000"/>
                              <a:gd name="adj2" fmla="val 50000"/>
                            </a:avLst>
                          </a:prstGeom>
                        </wps:spPr>
                        <wps:style>
                          <a:lnRef idx="0">
                            <a:schemeClr val="accent2">
                              <a:tint val="60000"/>
                              <a:hueOff val="0"/>
                              <a:satOff val="0"/>
                              <a:lumOff val="0"/>
                              <a:alphaOff val="0"/>
                            </a:schemeClr>
                          </a:lnRef>
                          <a:fillRef idx="1">
                            <a:schemeClr val="accent2">
                              <a:tint val="60000"/>
                              <a:hueOff val="0"/>
                              <a:satOff val="0"/>
                              <a:lumOff val="0"/>
                              <a:alphaOff val="0"/>
                            </a:schemeClr>
                          </a:fillRef>
                          <a:effectRef idx="1">
                            <a:schemeClr val="accent2">
                              <a:tint val="60000"/>
                              <a:hueOff val="0"/>
                              <a:satOff val="0"/>
                              <a:lumOff val="0"/>
                              <a:alphaOff val="0"/>
                            </a:schemeClr>
                          </a:effectRef>
                          <a:fontRef idx="minor">
                            <a:schemeClr val="dk1">
                              <a:hueOff val="0"/>
                              <a:satOff val="0"/>
                              <a:lumOff val="0"/>
                              <a:alphaOff val="0"/>
                            </a:schemeClr>
                          </a:fontRef>
                        </wps:style>
                        <wps:bodyPr/>
                      </wps:wsp>
                      <wpg:grpSp>
                        <wpg:cNvPr id="13" name="Group 12"/>
                        <wpg:cNvGrpSpPr/>
                        <wpg:grpSpPr>
                          <a:xfrm rot="0">
                            <a:off x="6847" y="127464"/>
                            <a:ext cx="2029" cy="1197"/>
                            <a:chOff x="3323215" y="104"/>
                            <a:chExt cx="1583169" cy="1266535"/>
                          </a:xfrm>
                        </wpg:grpSpPr>
                        <wps:wsp>
                          <wps:cNvPr id="14" name="Rounded Rectangle 13"/>
                          <wps:cNvSpPr/>
                          <wps:spPr>
                            <a:xfrm>
                              <a:off x="3323215" y="104"/>
                              <a:ext cx="1583169" cy="1266535"/>
                            </a:xfrm>
                            <a:prstGeom prst="roundRect">
                              <a:avLst>
                                <a:gd name="adj" fmla="val 10000"/>
                              </a:avLst>
                            </a:prstGeom>
                          </wps:spPr>
                          <wps:style>
                            <a:lnRef idx="3">
                              <a:schemeClr val="accent2">
                                <a:shade val="80000"/>
                                <a:hueOff val="0"/>
                                <a:satOff val="0"/>
                                <a:lumOff val="0"/>
                                <a:alphaOff val="0"/>
                              </a:schemeClr>
                            </a:lnRef>
                            <a:fillRef idx="1">
                              <a:schemeClr val="lt1">
                                <a:hueOff val="0"/>
                                <a:satOff val="0"/>
                                <a:lumOff val="0"/>
                                <a:alphaOff val="0"/>
                              </a:schemeClr>
                            </a:fillRef>
                            <a:effectRef idx="1">
                              <a:schemeClr val="lt1">
                                <a:hueOff val="0"/>
                                <a:satOff val="0"/>
                                <a:lumOff val="0"/>
                                <a:alphaOff val="0"/>
                              </a:schemeClr>
                            </a:effectRef>
                            <a:fontRef idx="minor">
                              <a:schemeClr val="dk1">
                                <a:hueOff val="0"/>
                                <a:satOff val="0"/>
                                <a:lumOff val="0"/>
                                <a:alphaOff val="0"/>
                              </a:schemeClr>
                            </a:fontRef>
                          </wps:style>
                          <wps:bodyPr/>
                        </wps:wsp>
                        <wps:wsp>
                          <wps:cNvPr id="15" name="Rounded Rectangle 5"/>
                          <wps:cNvSpPr/>
                          <wps:spPr>
                            <a:xfrm>
                              <a:off x="3360311" y="37200"/>
                              <a:ext cx="1508977" cy="1192343"/>
                            </a:xfrm>
                            <a:prstGeom prst="rect">
                              <a:avLst/>
                            </a:prstGeom>
                          </wps:spPr>
                          <wps:style>
                            <a:lnRef idx="0">
                              <a:scrgbClr r="0" g="0" b="0"/>
                            </a:lnRef>
                            <a:fillRef idx="0">
                              <a:scrgbClr r="0" g="0" b="0"/>
                            </a:fillRef>
                            <a:effectRef idx="0">
                              <a:scrgbClr r="0" g="0" b="0"/>
                            </a:effectRef>
                            <a:fontRef idx="minor">
                              <a:schemeClr val="dk1">
                                <a:hueOff val="0"/>
                                <a:satOff val="0"/>
                                <a:lumOff val="0"/>
                                <a:alphaOff val="0"/>
                              </a:schemeClr>
                            </a:fontRef>
                          </wps:style>
                          <wps:txbx>
                            <w:txbxContent>
                              <w:p>
                                <w:pPr>
                                  <w:pStyle w:val="12"/>
                                  <w:keepNext w:val="0"/>
                                  <w:keepLines w:val="0"/>
                                  <w:pageBreakBefore w:val="0"/>
                                  <w:widowControl w:val="0"/>
                                  <w:kinsoku/>
                                  <w:wordWrap/>
                                  <w:overflowPunct/>
                                  <w:topLinePunct w:val="0"/>
                                  <w:autoSpaceDE/>
                                  <w:autoSpaceDN/>
                                  <w:bidi w:val="0"/>
                                  <w:adjustRightInd w:val="0"/>
                                  <w:snapToGrid w:val="0"/>
                                  <w:spacing w:before="0" w:line="216" w:lineRule="auto"/>
                                  <w:ind w:left="0" w:leftChars="0" w:right="-199" w:rightChars="-95" w:firstLine="2" w:firstLineChars="0"/>
                                  <w:jc w:val="center"/>
                                  <w:textAlignment w:val="auto"/>
                                  <w:outlineLvl w:val="9"/>
                                  <w:rPr>
                                    <w:sz w:val="40"/>
                                    <w:szCs w:val="40"/>
                                  </w:rPr>
                                  <w:pPrChange w:id="813" w:author="ASUS" w:date="2021-04-30T16:33:16Z">
                                    <w:pPr>
                                      <w:pStyle w:val="12"/>
                                      <w:keepNext w:val="0"/>
                                      <w:keepLines w:val="0"/>
                                      <w:pageBreakBefore w:val="0"/>
                                      <w:widowControl w:val="0"/>
                                      <w:kinsoku/>
                                      <w:wordWrap/>
                                      <w:overflowPunct/>
                                      <w:topLinePunct w:val="0"/>
                                      <w:autoSpaceDE/>
                                      <w:autoSpaceDN/>
                                      <w:bidi w:val="0"/>
                                      <w:adjustRightInd w:val="0"/>
                                      <w:snapToGrid w:val="0"/>
                                      <w:spacing w:before="0" w:line="216" w:lineRule="auto"/>
                                      <w:ind w:left="0" w:leftChars="0" w:firstLine="0" w:firstLineChars="0"/>
                                      <w:jc w:val="both"/>
                                      <w:textAlignment w:val="auto"/>
                                      <w:outlineLvl w:val="9"/>
                                    </w:pPr>
                                  </w:pPrChange>
                                </w:pPr>
                                <w:r>
                                  <w:rPr>
                                    <w:rFonts w:asciiTheme="minorAscii" w:hAnsiTheme="minorBidi" w:eastAsiaTheme="minorEastAsia"/>
                                    <w:color w:val="000000" w:themeColor="dark1"/>
                                    <w:kern w:val="24"/>
                                    <w:sz w:val="40"/>
                                    <w:szCs w:val="40"/>
                                    <w14:textFill>
                                      <w14:solidFill>
                                        <w14:schemeClr w14:val="dk1">
                                          <w14:satOff w14:val="0"/>
                                          <w14:lumOff w14:val="0"/>
                                        </w14:schemeClr>
                                      </w14:solidFill>
                                    </w14:textFill>
                                  </w:rPr>
                                  <w:t>译文成品</w:t>
                                </w:r>
                              </w:p>
                            </w:txbxContent>
                          </wps:txbx>
                          <wps:bodyPr spcFirstLastPara="0" vert="horz" wrap="square" lIns="68580" tIns="68580" rIns="68580" bIns="68580" numCol="1" spcCol="1270" anchor="ctr" anchorCtr="0">
                            <a:noAutofit/>
                          </wps:bodyPr>
                        </wps:wsp>
                      </wpg:grpSp>
                    </wpg:wgp>
                  </a:graphicData>
                </a:graphic>
              </wp:anchor>
            </w:drawing>
          </mc:Choice>
          <mc:Fallback>
            <w:pict>
              <v:group id="_x0000_s1026" o:spid="_x0000_s1026" o:spt="203" style="position:absolute;left:0pt;margin-left:139.3pt;margin-top:1.2pt;height:107.4pt;width:122.5pt;mso-wrap-distance-bottom:0pt;mso-wrap-distance-top:0pt;z-index:251658240;mso-width-relative:page;mso-height-relative:page;" coordorigin="6847,126512" coordsize="2028,2148" o:gfxdata="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">
                <o:lock v:ext="edit" aspectratio="f"/>
                <v:shape id="Left Arrow 11" o:spid="_x0000_s1026" o:spt="66" type="#_x0000_t66" style="position:absolute;left:7485;top:126572;height:609;width:728;rotation:-5898240f;" fillcolor="#F4BFAD [3205]" filled="t" stroked="f" coordsize="21600,21600" o:gfxdata="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Jj/1CC2AAAA2wAAAA8A&#10;AAAAAAAAAQAgAAAAIgAAAGRycy9kb3ducmV2LnhtbFBLAQIUABQAAAAIAIdO4kAzLwWeOwAAADkA&#10;AAAQAAAAAAAAAAEAIAAAAAUBAABkcnMvc2hhcGV4bWwueG1sUEsFBgAAAAAGAAYAWwEAAK8DAAAA&#10;AA==&#10;" adj="9034,4320">
                  <v:fill on="t" focussize="0,0"/>
                  <v:stroke on="f"/>
                  <v:imagedata o:title=""/>
                  <o:lock v:ext="edit" aspectratio="f"/>
                </v:shape>
                <v:group id="Group 12" o:spid="_x0000_s1026" o:spt="203" style="position:absolute;left:6847;top:127464;height:1197;width:2029;" coordorigin="3323215,104" coordsize="1583169,1266535" o:gfxdata="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LcD2K7AAAA2wAAAA8AAAAAAAAAAQAgAAAAIgAAAGRycy9kb3ducmV2LnhtbFBL&#10;AQIUABQAAAAIAIdO4kAzLwWeOwAAADkAAAAVAAAAAAAAAAEAIAAAAAoBAABkcnMvZ3JvdXBzaGFw&#10;ZXhtbC54bWxQSwUGAAAAAAYABgBgAQAAxwMAAAAA&#10;">
                  <o:lock v:ext="edit" aspectratio="f"/>
                  <v:roundrect id="Rounded Rectangle 13" o:spid="_x0000_s1026" o:spt="2" style="position:absolute;left:3323215;top:104;height:1266535;width:1583169;" fillcolor="#FFFFFF [3201]" filled="t" stroked="t" coordsize="21600,21600" arcsize="0.1" o:gfxdata="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ZF50S5AAAA2wAA&#10;AA8AAAAAAAAAAQAgAAAAIgAAAGRycy9kb3ducmV2LnhtbFBLAQIUABQAAAAIAIdO4kAzLwWeOwAA&#10;ADkAAAAQAAAAAAAAAAEAIAAAAAgBAABkcnMvc2hhcGV4bWwueG1sUEsFBgAAAAAGAAYAWwEAALID&#10;AAAAAA==&#10;">
                    <v:fill on="t" focussize="0,0"/>
                    <v:stroke weight="1.5pt" color="#D7712B [3205]" miterlimit="8" joinstyle="miter"/>
                    <v:imagedata o:title=""/>
                    <o:lock v:ext="edit" aspectratio="f"/>
                  </v:roundrect>
                  <v:rect id="Rounded Rectangle 5" o:spid="_x0000_s1026" o:spt="1" style="position:absolute;left:3360311;top:37200;height:1192343;width:1508977;v-text-anchor:middle;" filled="f" stroked="f" coordsize="21600,21600" o:gfxdata="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bAK5bsAAADb&#10;AAAADwAAAAAAAAABACAAAAAiAAAAZHJzL2Rvd25yZXYueG1sUEsBAhQAFAAAAAgAh07iQDMvBZ47&#10;AAAAOQAAABAAAAAAAAAAAQAgAAAACgEAAGRycy9zaGFwZXhtbC54bWxQSwUGAAAAAAYABgBbAQAA&#10;tAMAAAAA&#10;">
                    <v:fill on="f" focussize="0,0"/>
                    <v:stroke on="f"/>
                    <v:imagedata o:title=""/>
                    <o:lock v:ext="edit" aspectratio="f"/>
                    <v:textbox inset="1.905mm,1.905mm,1.905mm,1.905mm">
                      <w:txbxContent>
                        <w:p>
                          <w:pPr>
                            <w:pStyle w:val="12"/>
                            <w:keepNext w:val="0"/>
                            <w:keepLines w:val="0"/>
                            <w:pageBreakBefore w:val="0"/>
                            <w:widowControl w:val="0"/>
                            <w:kinsoku/>
                            <w:wordWrap/>
                            <w:overflowPunct/>
                            <w:topLinePunct w:val="0"/>
                            <w:autoSpaceDE/>
                            <w:autoSpaceDN/>
                            <w:bidi w:val="0"/>
                            <w:adjustRightInd w:val="0"/>
                            <w:snapToGrid w:val="0"/>
                            <w:spacing w:before="0" w:line="216" w:lineRule="auto"/>
                            <w:ind w:left="0" w:leftChars="0" w:right="-199" w:rightChars="-95" w:firstLine="2" w:firstLineChars="0"/>
                            <w:jc w:val="center"/>
                            <w:textAlignment w:val="auto"/>
                            <w:outlineLvl w:val="9"/>
                            <w:rPr>
                              <w:sz w:val="40"/>
                              <w:szCs w:val="40"/>
                            </w:rPr>
                            <w:pPrChange w:id="814" w:author="ASUS" w:date="2021-04-30T16:33:16Z">
                              <w:pPr>
                                <w:pStyle w:val="12"/>
                                <w:keepNext w:val="0"/>
                                <w:keepLines w:val="0"/>
                                <w:pageBreakBefore w:val="0"/>
                                <w:widowControl w:val="0"/>
                                <w:kinsoku/>
                                <w:wordWrap/>
                                <w:overflowPunct/>
                                <w:topLinePunct w:val="0"/>
                                <w:autoSpaceDE/>
                                <w:autoSpaceDN/>
                                <w:bidi w:val="0"/>
                                <w:adjustRightInd w:val="0"/>
                                <w:snapToGrid w:val="0"/>
                                <w:spacing w:before="0" w:line="216" w:lineRule="auto"/>
                                <w:ind w:left="0" w:leftChars="0" w:firstLine="0" w:firstLineChars="0"/>
                                <w:jc w:val="both"/>
                                <w:textAlignment w:val="auto"/>
                                <w:outlineLvl w:val="9"/>
                              </w:pPr>
                            </w:pPrChange>
                          </w:pPr>
                          <w:r>
                            <w:rPr>
                              <w:rFonts w:asciiTheme="minorAscii" w:hAnsiTheme="minorBidi" w:eastAsiaTheme="minorEastAsia"/>
                              <w:color w:val="000000" w:themeColor="dark1"/>
                              <w:kern w:val="24"/>
                              <w:sz w:val="40"/>
                              <w:szCs w:val="40"/>
                              <w14:textFill>
                                <w14:solidFill>
                                  <w14:schemeClr w14:val="dk1">
                                    <w14:satOff w14:val="0"/>
                                    <w14:lumOff w14:val="0"/>
                                  </w14:schemeClr>
                                </w14:solidFill>
                              </w14:textFill>
                            </w:rPr>
                            <w:t>译文成品</w:t>
                          </w:r>
                        </w:p>
                      </w:txbxContent>
                    </v:textbox>
                  </v:rect>
                </v:group>
                <w10:wrap type="topAndBottom"/>
              </v:group>
            </w:pict>
          </mc:Fallback>
        </mc:AlternateContent>
      </w:r>
    </w:p>
    <w:p>
      <w:pPr>
        <w:pStyle w:val="4"/>
        <w:bidi w:val="0"/>
        <w:rPr>
          <w:rFonts w:hint="eastAsia"/>
          <w:lang w:val="en-US" w:eastAsia="zh-CN"/>
        </w:rPr>
      </w:pPr>
      <w:bookmarkStart w:id="25" w:name="_Toc469"/>
      <w:r>
        <w:rPr>
          <w:rFonts w:hint="eastAsia"/>
          <w:lang w:val="en-US" w:eastAsia="zh-CN"/>
        </w:rPr>
        <w:t>工作流程</w:t>
      </w:r>
      <w:bookmarkEnd w:id="25"/>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为了保证作品的质量具备可控性，我们设计了一套产学研一体的工作流程，以外籍专家为工作核心，将巴利语和教理培训、经典研习、经典翻译、作品呈现、讲经说法等工作融为一体进行开展。</w:t>
      </w:r>
    </w:p>
    <w:p>
      <w:pPr>
        <w:pageBreakBefore w:val="0"/>
        <w:widowControl w:val="0"/>
        <w:kinsoku/>
        <w:wordWrap/>
        <w:overflowPunct/>
        <w:topLinePunct w:val="0"/>
        <w:autoSpaceDE/>
        <w:autoSpaceDN/>
        <w:bidi w:val="0"/>
        <w:adjustRightInd w:val="0"/>
        <w:snapToGrid w:val="0"/>
        <w:textAlignment w:val="auto"/>
        <w:rPr>
          <w:ins w:id="815" w:author="ASUS" w:date="2021-04-25T04:12:54Z"/>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如果有多个团队进行实施，只要每个团队都依照流程进行，就能够最大限度地保证实施质量，从而实现保证质量的同时又能保证工作效率。</w:t>
      </w:r>
    </w:p>
    <w:p>
      <w:pPr>
        <w:pageBreakBefore w:val="0"/>
        <w:widowControl w:val="0"/>
        <w:numPr>
          <w:ilvl w:val="0"/>
          <w:numId w:val="1"/>
        </w:numPr>
        <w:kinsoku/>
        <w:wordWrap/>
        <w:overflowPunct/>
        <w:topLinePunct w:val="0"/>
        <w:autoSpaceDE/>
        <w:autoSpaceDN/>
        <w:bidi w:val="0"/>
        <w:adjustRightInd w:val="0"/>
        <w:snapToGrid w:val="0"/>
        <w:ind w:left="420" w:hanging="420" w:firstLineChars="0"/>
        <w:textAlignment w:val="auto"/>
        <w:rPr>
          <w:ins w:id="816" w:author="ASUS" w:date="2021-04-25T04:13:41Z"/>
          <w:rFonts w:hint="eastAsia" w:ascii="Arial Unicode MS" w:hAnsi="Arial Unicode MS" w:eastAsia="Arial Unicode MS" w:cs="Arial Unicode MS"/>
          <w:lang w:val="en-US" w:eastAsia="zh-CN"/>
        </w:rPr>
      </w:pPr>
      <w:ins w:id="817" w:author="ASUS" w:date="2021-04-25T04:12:57Z">
        <w:r>
          <w:rPr>
            <w:rFonts w:hint="eastAsia" w:ascii="Arial Unicode MS" w:hAnsi="Arial Unicode MS" w:eastAsia="Arial Unicode MS" w:cs="Arial Unicode MS"/>
            <w:lang w:val="en-US" w:eastAsia="zh-CN"/>
          </w:rPr>
          <w:t>逐词</w:t>
        </w:r>
      </w:ins>
      <w:ins w:id="818" w:author="ASUS" w:date="2021-04-25T04:12:58Z">
        <w:r>
          <w:rPr>
            <w:rFonts w:hint="eastAsia" w:ascii="Arial Unicode MS" w:hAnsi="Arial Unicode MS" w:eastAsia="Arial Unicode MS" w:cs="Arial Unicode MS"/>
            <w:lang w:val="en-US" w:eastAsia="zh-CN"/>
          </w:rPr>
          <w:t>解析</w:t>
        </w:r>
      </w:ins>
    </w:p>
    <w:p>
      <w:pPr>
        <w:pageBreakBefore w:val="0"/>
        <w:widowControl w:val="0"/>
        <w:numPr>
          <w:ilvl w:val="1"/>
          <w:numId w:val="1"/>
        </w:numPr>
        <w:kinsoku/>
        <w:wordWrap/>
        <w:overflowPunct/>
        <w:topLinePunct w:val="0"/>
        <w:autoSpaceDE/>
        <w:autoSpaceDN/>
        <w:bidi w:val="0"/>
        <w:adjustRightInd w:val="0"/>
        <w:snapToGrid w:val="0"/>
        <w:ind w:left="840" w:hanging="420" w:firstLineChars="0"/>
        <w:textAlignment w:val="auto"/>
        <w:rPr>
          <w:ins w:id="819" w:author="ASUS" w:date="2021-04-25T04:15:56Z"/>
          <w:rFonts w:hint="eastAsia" w:ascii="Arial Unicode MS" w:hAnsi="Arial Unicode MS" w:eastAsia="Arial Unicode MS" w:cs="Arial Unicode MS"/>
          <w:lang w:val="en-US" w:eastAsia="zh-CN"/>
        </w:rPr>
      </w:pPr>
      <w:ins w:id="820" w:author="ASUS" w:date="2021-04-25T04:15:47Z">
        <w:r>
          <w:rPr>
            <w:rFonts w:hint="eastAsia" w:ascii="Arial Unicode MS" w:hAnsi="Arial Unicode MS" w:eastAsia="Arial Unicode MS" w:cs="Arial Unicode MS"/>
            <w:lang w:val="en-US" w:eastAsia="zh-CN"/>
          </w:rPr>
          <w:t>利用</w:t>
        </w:r>
      </w:ins>
      <w:ins w:id="821" w:author="ASUS" w:date="2021-04-25T04:15:49Z">
        <w:r>
          <w:rPr>
            <w:rFonts w:hint="eastAsia" w:ascii="Arial Unicode MS" w:hAnsi="Arial Unicode MS" w:eastAsia="Arial Unicode MS" w:cs="Arial Unicode MS"/>
            <w:lang w:val="en-US" w:eastAsia="zh-CN"/>
          </w:rPr>
          <w:t>软件</w:t>
        </w:r>
      </w:ins>
      <w:ins w:id="822" w:author="ASUS" w:date="2021-04-25T04:15:50Z">
        <w:r>
          <w:rPr>
            <w:rFonts w:hint="eastAsia" w:ascii="Arial Unicode MS" w:hAnsi="Arial Unicode MS" w:eastAsia="Arial Unicode MS" w:cs="Arial Unicode MS"/>
            <w:lang w:val="en-US" w:eastAsia="zh-CN"/>
          </w:rPr>
          <w:t>进行</w:t>
        </w:r>
      </w:ins>
      <w:ins w:id="823" w:author="ASUS" w:date="2021-04-25T04:15:51Z">
        <w:r>
          <w:rPr>
            <w:rFonts w:hint="eastAsia" w:ascii="Arial Unicode MS" w:hAnsi="Arial Unicode MS" w:eastAsia="Arial Unicode MS" w:cs="Arial Unicode MS"/>
            <w:lang w:val="en-US" w:eastAsia="zh-CN"/>
          </w:rPr>
          <w:t>自动</w:t>
        </w:r>
      </w:ins>
      <w:ins w:id="824" w:author="ASUS" w:date="2021-04-25T04:15:55Z">
        <w:r>
          <w:rPr>
            <w:rFonts w:hint="eastAsia" w:ascii="Arial Unicode MS" w:hAnsi="Arial Unicode MS" w:eastAsia="Arial Unicode MS" w:cs="Arial Unicode MS"/>
            <w:lang w:val="en-US" w:eastAsia="zh-CN"/>
          </w:rPr>
          <w:t>逐词</w:t>
        </w:r>
      </w:ins>
      <w:ins w:id="825" w:author="ASUS" w:date="2021-04-25T04:15:56Z">
        <w:r>
          <w:rPr>
            <w:rFonts w:hint="eastAsia" w:ascii="Arial Unicode MS" w:hAnsi="Arial Unicode MS" w:eastAsia="Arial Unicode MS" w:cs="Arial Unicode MS"/>
            <w:lang w:val="en-US" w:eastAsia="zh-CN"/>
          </w:rPr>
          <w:t>解析</w:t>
        </w:r>
      </w:ins>
    </w:p>
    <w:p>
      <w:pPr>
        <w:pageBreakBefore w:val="0"/>
        <w:widowControl w:val="0"/>
        <w:numPr>
          <w:ilvl w:val="1"/>
          <w:numId w:val="1"/>
        </w:numPr>
        <w:kinsoku/>
        <w:wordWrap/>
        <w:overflowPunct/>
        <w:topLinePunct w:val="0"/>
        <w:autoSpaceDE/>
        <w:autoSpaceDN/>
        <w:bidi w:val="0"/>
        <w:adjustRightInd w:val="0"/>
        <w:snapToGrid w:val="0"/>
        <w:ind w:left="840" w:hanging="420" w:firstLineChars="0"/>
        <w:textAlignment w:val="auto"/>
        <w:rPr>
          <w:ins w:id="826" w:author="ASUS" w:date="2021-04-25T04:16:48Z"/>
          <w:rFonts w:hint="eastAsia" w:ascii="Arial Unicode MS" w:hAnsi="Arial Unicode MS" w:eastAsia="Arial Unicode MS" w:cs="Arial Unicode MS"/>
          <w:lang w:val="en-US" w:eastAsia="zh-CN"/>
        </w:rPr>
      </w:pPr>
      <w:ins w:id="827" w:author="ASUS" w:date="2021-04-25T04:16:45Z">
        <w:r>
          <w:rPr>
            <w:rFonts w:hint="eastAsia" w:ascii="Arial Unicode MS" w:hAnsi="Arial Unicode MS" w:eastAsia="Arial Unicode MS" w:cs="Arial Unicode MS"/>
            <w:lang w:val="en-US" w:eastAsia="zh-CN"/>
          </w:rPr>
          <w:t>补足</w:t>
        </w:r>
      </w:ins>
      <w:ins w:id="828" w:author="ASUS" w:date="2021-04-25T04:16:23Z">
        <w:r>
          <w:rPr>
            <w:rFonts w:hint="eastAsia" w:ascii="Arial Unicode MS" w:hAnsi="Arial Unicode MS" w:eastAsia="Arial Unicode MS" w:cs="Arial Unicode MS"/>
            <w:lang w:val="en-US" w:eastAsia="zh-CN"/>
          </w:rPr>
          <w:t>软件</w:t>
        </w:r>
      </w:ins>
      <w:ins w:id="829" w:author="ASUS" w:date="2021-04-25T04:16:26Z">
        <w:r>
          <w:rPr>
            <w:rFonts w:hint="eastAsia" w:ascii="Arial Unicode MS" w:hAnsi="Arial Unicode MS" w:eastAsia="Arial Unicode MS" w:cs="Arial Unicode MS"/>
            <w:lang w:val="en-US" w:eastAsia="zh-CN"/>
          </w:rPr>
          <w:t>无法</w:t>
        </w:r>
      </w:ins>
      <w:ins w:id="830" w:author="ASUS" w:date="2021-04-25T04:16:29Z">
        <w:r>
          <w:rPr>
            <w:rFonts w:hint="eastAsia" w:ascii="Arial Unicode MS" w:hAnsi="Arial Unicode MS" w:eastAsia="Arial Unicode MS" w:cs="Arial Unicode MS"/>
            <w:lang w:val="en-US" w:eastAsia="zh-CN"/>
          </w:rPr>
          <w:t>给出的</w:t>
        </w:r>
      </w:ins>
      <w:ins w:id="831" w:author="ASUS" w:date="2021-04-25T04:16:34Z">
        <w:r>
          <w:rPr>
            <w:rFonts w:hint="eastAsia" w:ascii="Arial Unicode MS" w:hAnsi="Arial Unicode MS" w:eastAsia="Arial Unicode MS" w:cs="Arial Unicode MS"/>
            <w:lang w:val="en-US" w:eastAsia="zh-CN"/>
          </w:rPr>
          <w:t>单词</w:t>
        </w:r>
      </w:ins>
    </w:p>
    <w:p>
      <w:pPr>
        <w:pageBreakBefore w:val="0"/>
        <w:widowControl w:val="0"/>
        <w:numPr>
          <w:ilvl w:val="1"/>
          <w:numId w:val="1"/>
        </w:numPr>
        <w:kinsoku/>
        <w:wordWrap/>
        <w:overflowPunct/>
        <w:topLinePunct w:val="0"/>
        <w:autoSpaceDE/>
        <w:autoSpaceDN/>
        <w:bidi w:val="0"/>
        <w:adjustRightInd w:val="0"/>
        <w:snapToGrid w:val="0"/>
        <w:ind w:left="840" w:hanging="420" w:firstLineChars="0"/>
        <w:textAlignment w:val="auto"/>
        <w:rPr>
          <w:ins w:id="832" w:author="ASUS" w:date="2021-04-25T04:17:00Z"/>
          <w:rFonts w:hint="eastAsia" w:ascii="Arial Unicode MS" w:hAnsi="Arial Unicode MS" w:eastAsia="Arial Unicode MS" w:cs="Arial Unicode MS"/>
          <w:lang w:val="en-US" w:eastAsia="zh-CN"/>
        </w:rPr>
      </w:pPr>
      <w:ins w:id="833" w:author="ASUS" w:date="2021-04-25T04:16:55Z">
        <w:r>
          <w:rPr>
            <w:rFonts w:hint="eastAsia" w:ascii="Arial Unicode MS" w:hAnsi="Arial Unicode MS" w:eastAsia="Arial Unicode MS" w:cs="Arial Unicode MS"/>
            <w:lang w:val="en-US" w:eastAsia="zh-CN"/>
          </w:rPr>
          <w:t>复合词</w:t>
        </w:r>
      </w:ins>
      <w:ins w:id="834" w:author="ASUS" w:date="2021-04-25T04:16:57Z">
        <w:r>
          <w:rPr>
            <w:rFonts w:hint="eastAsia" w:ascii="Arial Unicode MS" w:hAnsi="Arial Unicode MS" w:eastAsia="Arial Unicode MS" w:cs="Arial Unicode MS"/>
            <w:lang w:val="en-US" w:eastAsia="zh-CN"/>
          </w:rPr>
          <w:t>拆分</w:t>
        </w:r>
      </w:ins>
    </w:p>
    <w:p>
      <w:pPr>
        <w:pageBreakBefore w:val="0"/>
        <w:widowControl w:val="0"/>
        <w:numPr>
          <w:ilvl w:val="1"/>
          <w:numId w:val="1"/>
        </w:numPr>
        <w:kinsoku/>
        <w:wordWrap/>
        <w:overflowPunct/>
        <w:topLinePunct w:val="0"/>
        <w:autoSpaceDE/>
        <w:autoSpaceDN/>
        <w:bidi w:val="0"/>
        <w:adjustRightInd w:val="0"/>
        <w:snapToGrid w:val="0"/>
        <w:ind w:left="840" w:hanging="420" w:firstLineChars="0"/>
        <w:textAlignment w:val="auto"/>
        <w:rPr>
          <w:ins w:id="835" w:author="ASUS" w:date="2021-04-25T04:17:09Z"/>
          <w:rFonts w:hint="eastAsia" w:ascii="Arial Unicode MS" w:hAnsi="Arial Unicode MS" w:eastAsia="Arial Unicode MS" w:cs="Arial Unicode MS"/>
          <w:lang w:val="en-US" w:eastAsia="zh-CN"/>
        </w:rPr>
      </w:pPr>
      <w:ins w:id="836" w:author="ASUS" w:date="2021-04-25T04:17:02Z">
        <w:r>
          <w:rPr>
            <w:rFonts w:hint="eastAsia" w:ascii="Arial Unicode MS" w:hAnsi="Arial Unicode MS" w:eastAsia="Arial Unicode MS" w:cs="Arial Unicode MS"/>
            <w:lang w:val="en-US" w:eastAsia="zh-CN"/>
          </w:rPr>
          <w:t>语法</w:t>
        </w:r>
      </w:ins>
      <w:ins w:id="837" w:author="ASUS" w:date="2021-04-25T04:17:03Z">
        <w:r>
          <w:rPr>
            <w:rFonts w:hint="eastAsia" w:ascii="Arial Unicode MS" w:hAnsi="Arial Unicode MS" w:eastAsia="Arial Unicode MS" w:cs="Arial Unicode MS"/>
            <w:lang w:val="en-US" w:eastAsia="zh-CN"/>
          </w:rPr>
          <w:t>信息</w:t>
        </w:r>
      </w:ins>
      <w:ins w:id="838" w:author="ASUS" w:date="2021-04-25T04:17:05Z">
        <w:r>
          <w:rPr>
            <w:rFonts w:hint="eastAsia" w:ascii="Arial Unicode MS" w:hAnsi="Arial Unicode MS" w:eastAsia="Arial Unicode MS" w:cs="Arial Unicode MS"/>
            <w:lang w:val="en-US" w:eastAsia="zh-CN"/>
          </w:rPr>
          <w:t>校对</w:t>
        </w:r>
      </w:ins>
    </w:p>
    <w:p>
      <w:pPr>
        <w:pageBreakBefore w:val="0"/>
        <w:widowControl w:val="0"/>
        <w:numPr>
          <w:ilvl w:val="1"/>
          <w:numId w:val="1"/>
        </w:numPr>
        <w:kinsoku/>
        <w:wordWrap/>
        <w:overflowPunct/>
        <w:topLinePunct w:val="0"/>
        <w:autoSpaceDE/>
        <w:autoSpaceDN/>
        <w:bidi w:val="0"/>
        <w:adjustRightInd w:val="0"/>
        <w:snapToGrid w:val="0"/>
        <w:ind w:left="840" w:hanging="420" w:firstLineChars="0"/>
        <w:textAlignment w:val="auto"/>
        <w:rPr>
          <w:ins w:id="839" w:author="ASUS" w:date="2021-04-25T04:13:02Z"/>
          <w:rFonts w:hint="eastAsia" w:ascii="Arial Unicode MS" w:hAnsi="Arial Unicode MS" w:eastAsia="Arial Unicode MS" w:cs="Arial Unicode MS"/>
          <w:lang w:val="en-US" w:eastAsia="zh-CN"/>
        </w:rPr>
      </w:pPr>
      <w:ins w:id="840" w:author="ASUS" w:date="2021-04-25T04:17:14Z">
        <w:r>
          <w:rPr>
            <w:rFonts w:hint="eastAsia" w:ascii="Arial Unicode MS" w:hAnsi="Arial Unicode MS" w:eastAsia="Arial Unicode MS" w:cs="Arial Unicode MS"/>
            <w:lang w:val="en-US" w:eastAsia="zh-CN"/>
          </w:rPr>
          <w:t>疑难</w:t>
        </w:r>
      </w:ins>
      <w:ins w:id="841" w:author="ASUS" w:date="2021-04-25T04:17:15Z">
        <w:r>
          <w:rPr>
            <w:rFonts w:hint="eastAsia" w:ascii="Arial Unicode MS" w:hAnsi="Arial Unicode MS" w:eastAsia="Arial Unicode MS" w:cs="Arial Unicode MS"/>
            <w:lang w:val="en-US" w:eastAsia="zh-CN"/>
          </w:rPr>
          <w:t>文句</w:t>
        </w:r>
      </w:ins>
      <w:ins w:id="842" w:author="ASUS" w:date="2021-04-25T04:17:16Z">
        <w:r>
          <w:rPr>
            <w:rFonts w:hint="eastAsia" w:ascii="Arial Unicode MS" w:hAnsi="Arial Unicode MS" w:eastAsia="Arial Unicode MS" w:cs="Arial Unicode MS"/>
            <w:lang w:val="en-US" w:eastAsia="zh-CN"/>
          </w:rPr>
          <w:t>的</w:t>
        </w:r>
      </w:ins>
      <w:ins w:id="843" w:author="ASUS" w:date="2021-04-25T04:17:19Z">
        <w:r>
          <w:rPr>
            <w:rFonts w:hint="eastAsia" w:ascii="Arial Unicode MS" w:hAnsi="Arial Unicode MS" w:eastAsia="Arial Unicode MS" w:cs="Arial Unicode MS"/>
            <w:lang w:val="en-US" w:eastAsia="zh-CN"/>
          </w:rPr>
          <w:t>语法</w:t>
        </w:r>
      </w:ins>
      <w:ins w:id="844" w:author="ASUS" w:date="2021-04-25T04:17:21Z">
        <w:r>
          <w:rPr>
            <w:rFonts w:hint="eastAsia" w:ascii="Arial Unicode MS" w:hAnsi="Arial Unicode MS" w:eastAsia="Arial Unicode MS" w:cs="Arial Unicode MS"/>
            <w:lang w:val="en-US" w:eastAsia="zh-CN"/>
          </w:rPr>
          <w:t>关系图</w:t>
        </w:r>
      </w:ins>
    </w:p>
    <w:p>
      <w:pPr>
        <w:pageBreakBefore w:val="0"/>
        <w:widowControl w:val="0"/>
        <w:numPr>
          <w:ilvl w:val="0"/>
          <w:numId w:val="1"/>
        </w:numPr>
        <w:kinsoku/>
        <w:wordWrap/>
        <w:overflowPunct/>
        <w:topLinePunct w:val="0"/>
        <w:autoSpaceDE/>
        <w:autoSpaceDN/>
        <w:bidi w:val="0"/>
        <w:adjustRightInd w:val="0"/>
        <w:snapToGrid w:val="0"/>
        <w:ind w:left="420" w:hanging="420" w:firstLineChars="0"/>
        <w:textAlignment w:val="auto"/>
        <w:rPr>
          <w:ins w:id="845" w:author="ASUS" w:date="2021-04-25T04:18:07Z"/>
          <w:rFonts w:hint="eastAsia" w:ascii="Arial Unicode MS" w:hAnsi="Arial Unicode MS" w:eastAsia="Arial Unicode MS" w:cs="Arial Unicode MS"/>
          <w:lang w:val="en-US" w:eastAsia="zh-CN"/>
        </w:rPr>
      </w:pPr>
      <w:ins w:id="846" w:author="ASUS" w:date="2021-04-25T04:13:07Z">
        <w:r>
          <w:rPr>
            <w:rFonts w:hint="eastAsia" w:ascii="Arial Unicode MS" w:hAnsi="Arial Unicode MS" w:eastAsia="Arial Unicode MS" w:cs="Arial Unicode MS"/>
            <w:lang w:val="en-US" w:eastAsia="zh-CN"/>
          </w:rPr>
          <w:t>初</w:t>
        </w:r>
      </w:ins>
      <w:ins w:id="847" w:author="ASUS" w:date="2021-04-30T16:31:04Z">
        <w:r>
          <w:rPr>
            <w:rFonts w:hint="eastAsia" w:ascii="Arial Unicode MS" w:hAnsi="Arial Unicode MS" w:eastAsia="Arial Unicode MS" w:cs="Arial Unicode MS"/>
            <w:lang w:val="en-US" w:eastAsia="zh-CN"/>
          </w:rPr>
          <w:t>译</w:t>
        </w:r>
      </w:ins>
    </w:p>
    <w:p>
      <w:pPr>
        <w:pageBreakBefore w:val="0"/>
        <w:widowControl w:val="0"/>
        <w:numPr>
          <w:ilvl w:val="1"/>
          <w:numId w:val="1"/>
        </w:numPr>
        <w:kinsoku/>
        <w:wordWrap/>
        <w:overflowPunct/>
        <w:topLinePunct w:val="0"/>
        <w:autoSpaceDE/>
        <w:autoSpaceDN/>
        <w:bidi w:val="0"/>
        <w:adjustRightInd w:val="0"/>
        <w:snapToGrid w:val="0"/>
        <w:ind w:left="840" w:hanging="420" w:firstLineChars="0"/>
        <w:textAlignment w:val="auto"/>
        <w:rPr>
          <w:ins w:id="848" w:author="ASUS" w:date="2021-04-25T04:20:22Z"/>
          <w:rFonts w:hint="eastAsia" w:ascii="Arial Unicode MS" w:hAnsi="Arial Unicode MS" w:eastAsia="Arial Unicode MS" w:cs="Arial Unicode MS"/>
          <w:lang w:val="en-US" w:eastAsia="zh-CN"/>
        </w:rPr>
      </w:pPr>
      <w:ins w:id="849" w:author="ASUS" w:date="2021-04-25T04:18:13Z">
        <w:r>
          <w:rPr>
            <w:rFonts w:hint="eastAsia" w:ascii="Arial Unicode MS" w:hAnsi="Arial Unicode MS" w:eastAsia="Arial Unicode MS" w:cs="Arial Unicode MS"/>
            <w:lang w:val="en-US" w:eastAsia="zh-CN"/>
          </w:rPr>
          <w:t>根据</w:t>
        </w:r>
      </w:ins>
      <w:ins w:id="850" w:author="ASUS" w:date="2021-04-25T04:18:15Z">
        <w:r>
          <w:rPr>
            <w:rFonts w:hint="eastAsia" w:ascii="Arial Unicode MS" w:hAnsi="Arial Unicode MS" w:eastAsia="Arial Unicode MS" w:cs="Arial Unicode MS"/>
            <w:lang w:val="en-US" w:eastAsia="zh-CN"/>
          </w:rPr>
          <w:t>逐词</w:t>
        </w:r>
      </w:ins>
      <w:ins w:id="851" w:author="ASUS" w:date="2021-04-25T04:18:16Z">
        <w:r>
          <w:rPr>
            <w:rFonts w:hint="eastAsia" w:ascii="Arial Unicode MS" w:hAnsi="Arial Unicode MS" w:eastAsia="Arial Unicode MS" w:cs="Arial Unicode MS"/>
            <w:lang w:val="en-US" w:eastAsia="zh-CN"/>
          </w:rPr>
          <w:t>解析</w:t>
        </w:r>
      </w:ins>
      <w:ins w:id="852" w:author="ASUS" w:date="2021-04-25T04:18:17Z">
        <w:r>
          <w:rPr>
            <w:rFonts w:hint="eastAsia" w:ascii="Arial Unicode MS" w:hAnsi="Arial Unicode MS" w:eastAsia="Arial Unicode MS" w:cs="Arial Unicode MS"/>
            <w:lang w:val="en-US" w:eastAsia="zh-CN"/>
          </w:rPr>
          <w:t>和</w:t>
        </w:r>
      </w:ins>
      <w:ins w:id="853" w:author="ASUS" w:date="2021-04-25T04:18:19Z">
        <w:r>
          <w:rPr>
            <w:rFonts w:hint="eastAsia" w:ascii="Arial Unicode MS" w:hAnsi="Arial Unicode MS" w:eastAsia="Arial Unicode MS" w:cs="Arial Unicode MS"/>
            <w:lang w:val="en-US" w:eastAsia="zh-CN"/>
          </w:rPr>
          <w:t>外文</w:t>
        </w:r>
      </w:ins>
      <w:ins w:id="854" w:author="ASUS" w:date="2021-04-25T04:18:20Z">
        <w:r>
          <w:rPr>
            <w:rFonts w:hint="eastAsia" w:ascii="Arial Unicode MS" w:hAnsi="Arial Unicode MS" w:eastAsia="Arial Unicode MS" w:cs="Arial Unicode MS"/>
            <w:lang w:val="en-US" w:eastAsia="zh-CN"/>
          </w:rPr>
          <w:t>资料</w:t>
        </w:r>
      </w:ins>
      <w:ins w:id="855" w:author="ASUS" w:date="2021-04-25T04:18:38Z">
        <w:r>
          <w:rPr>
            <w:rFonts w:hint="eastAsia" w:ascii="Arial Unicode MS" w:hAnsi="Arial Unicode MS" w:eastAsia="Arial Unicode MS" w:cs="Arial Unicode MS"/>
            <w:lang w:val="en-US" w:eastAsia="zh-CN"/>
          </w:rPr>
          <w:t>翻译</w:t>
        </w:r>
      </w:ins>
    </w:p>
    <w:p>
      <w:pPr>
        <w:pageBreakBefore w:val="0"/>
        <w:widowControl w:val="0"/>
        <w:numPr>
          <w:ilvl w:val="1"/>
          <w:numId w:val="1"/>
        </w:numPr>
        <w:kinsoku/>
        <w:wordWrap/>
        <w:overflowPunct/>
        <w:topLinePunct w:val="0"/>
        <w:autoSpaceDE/>
        <w:autoSpaceDN/>
        <w:bidi w:val="0"/>
        <w:adjustRightInd w:val="0"/>
        <w:snapToGrid w:val="0"/>
        <w:ind w:left="840" w:hanging="420" w:firstLineChars="0"/>
        <w:textAlignment w:val="auto"/>
        <w:rPr>
          <w:ins w:id="856" w:author="ASUS" w:date="2021-04-25T04:18:48Z"/>
          <w:rFonts w:hint="eastAsia" w:ascii="Arial Unicode MS" w:hAnsi="Arial Unicode MS" w:eastAsia="Arial Unicode MS" w:cs="Arial Unicode MS"/>
          <w:lang w:val="en-US" w:eastAsia="zh-CN"/>
        </w:rPr>
      </w:pPr>
      <w:ins w:id="857" w:author="ASUS" w:date="2021-04-25T04:20:24Z">
        <w:r>
          <w:rPr>
            <w:rFonts w:hint="eastAsia" w:ascii="Arial Unicode MS" w:hAnsi="Arial Unicode MS" w:eastAsia="Arial Unicode MS" w:cs="Arial Unicode MS"/>
            <w:lang w:val="en-US" w:eastAsia="zh-CN"/>
          </w:rPr>
          <w:t>术语的</w:t>
        </w:r>
      </w:ins>
      <w:ins w:id="858" w:author="ASUS" w:date="2021-04-25T04:20:26Z">
        <w:r>
          <w:rPr>
            <w:rFonts w:hint="eastAsia" w:ascii="Arial Unicode MS" w:hAnsi="Arial Unicode MS" w:eastAsia="Arial Unicode MS" w:cs="Arial Unicode MS"/>
            <w:lang w:val="en-US" w:eastAsia="zh-CN"/>
          </w:rPr>
          <w:t>抉择</w:t>
        </w:r>
      </w:ins>
    </w:p>
    <w:p>
      <w:pPr>
        <w:pageBreakBefore w:val="0"/>
        <w:widowControl w:val="0"/>
        <w:numPr>
          <w:ilvl w:val="1"/>
          <w:numId w:val="1"/>
        </w:numPr>
        <w:kinsoku/>
        <w:wordWrap/>
        <w:overflowPunct/>
        <w:topLinePunct w:val="0"/>
        <w:autoSpaceDE/>
        <w:autoSpaceDN/>
        <w:bidi w:val="0"/>
        <w:adjustRightInd w:val="0"/>
        <w:snapToGrid w:val="0"/>
        <w:ind w:left="840" w:hanging="420" w:firstLineChars="0"/>
        <w:textAlignment w:val="auto"/>
        <w:rPr>
          <w:ins w:id="859" w:author="ASUS" w:date="2021-04-25T04:19:43Z"/>
          <w:rFonts w:hint="eastAsia" w:ascii="Arial Unicode MS" w:hAnsi="Arial Unicode MS" w:eastAsia="Arial Unicode MS" w:cs="Arial Unicode MS"/>
          <w:lang w:val="en-US" w:eastAsia="zh-CN"/>
        </w:rPr>
      </w:pPr>
      <w:ins w:id="860" w:author="ASUS" w:date="2021-04-25T04:19:09Z">
        <w:r>
          <w:rPr>
            <w:rFonts w:hint="eastAsia" w:ascii="Arial Unicode MS" w:hAnsi="Arial Unicode MS" w:eastAsia="Arial Unicode MS" w:cs="Arial Unicode MS"/>
            <w:lang w:val="en-US" w:eastAsia="zh-CN"/>
          </w:rPr>
          <w:t>对于</w:t>
        </w:r>
      </w:ins>
      <w:ins w:id="861" w:author="ASUS" w:date="2021-04-25T04:19:15Z">
        <w:r>
          <w:rPr>
            <w:rFonts w:hint="eastAsia" w:ascii="Arial Unicode MS" w:hAnsi="Arial Unicode MS" w:eastAsia="Arial Unicode MS" w:cs="Arial Unicode MS"/>
            <w:lang w:val="en-US" w:eastAsia="zh-CN"/>
          </w:rPr>
          <w:t>疑难</w:t>
        </w:r>
      </w:ins>
      <w:ins w:id="862" w:author="ASUS" w:date="2021-04-25T04:19:17Z">
        <w:r>
          <w:rPr>
            <w:rFonts w:hint="eastAsia" w:ascii="Arial Unicode MS" w:hAnsi="Arial Unicode MS" w:eastAsia="Arial Unicode MS" w:cs="Arial Unicode MS"/>
            <w:lang w:val="en-US" w:eastAsia="zh-CN"/>
          </w:rPr>
          <w:t>文句</w:t>
        </w:r>
      </w:ins>
      <w:ins w:id="863" w:author="ASUS" w:date="2021-04-25T04:19:19Z">
        <w:r>
          <w:rPr>
            <w:rFonts w:hint="eastAsia" w:ascii="Arial Unicode MS" w:hAnsi="Arial Unicode MS" w:eastAsia="Arial Unicode MS" w:cs="Arial Unicode MS"/>
            <w:lang w:val="en-US" w:eastAsia="zh-CN"/>
          </w:rPr>
          <w:t>请</w:t>
        </w:r>
      </w:ins>
      <w:ins w:id="864" w:author="ASUS" w:date="2021-04-25T04:19:24Z">
        <w:r>
          <w:rPr>
            <w:rFonts w:hint="eastAsia" w:ascii="Arial Unicode MS" w:hAnsi="Arial Unicode MS" w:eastAsia="Arial Unicode MS" w:cs="Arial Unicode MS"/>
            <w:lang w:val="en-US" w:eastAsia="zh-CN"/>
          </w:rPr>
          <w:t>专家</w:t>
        </w:r>
      </w:ins>
      <w:ins w:id="865" w:author="ASUS" w:date="2021-04-25T04:19:31Z">
        <w:r>
          <w:rPr>
            <w:rFonts w:hint="eastAsia" w:ascii="Arial Unicode MS" w:hAnsi="Arial Unicode MS" w:eastAsia="Arial Unicode MS" w:cs="Arial Unicode MS"/>
            <w:lang w:val="en-US" w:eastAsia="zh-CN"/>
          </w:rPr>
          <w:t>答疑</w:t>
        </w:r>
      </w:ins>
    </w:p>
    <w:p>
      <w:pPr>
        <w:pageBreakBefore w:val="0"/>
        <w:widowControl w:val="0"/>
        <w:numPr>
          <w:ilvl w:val="1"/>
          <w:numId w:val="1"/>
        </w:numPr>
        <w:kinsoku/>
        <w:wordWrap/>
        <w:overflowPunct/>
        <w:topLinePunct w:val="0"/>
        <w:autoSpaceDE/>
        <w:autoSpaceDN/>
        <w:bidi w:val="0"/>
        <w:adjustRightInd w:val="0"/>
        <w:snapToGrid w:val="0"/>
        <w:ind w:left="840" w:hanging="420" w:firstLineChars="0"/>
        <w:textAlignment w:val="auto"/>
        <w:rPr>
          <w:ins w:id="866" w:author="ASUS" w:date="2021-04-25T04:13:07Z"/>
          <w:rFonts w:hint="eastAsia" w:ascii="Arial Unicode MS" w:hAnsi="Arial Unicode MS" w:eastAsia="Arial Unicode MS" w:cs="Arial Unicode MS"/>
          <w:lang w:val="en-US" w:eastAsia="zh-CN"/>
        </w:rPr>
      </w:pPr>
      <w:ins w:id="867" w:author="ASUS" w:date="2021-04-25T04:19:45Z">
        <w:r>
          <w:rPr>
            <w:rFonts w:hint="eastAsia" w:ascii="Arial Unicode MS" w:hAnsi="Arial Unicode MS" w:eastAsia="Arial Unicode MS" w:cs="Arial Unicode MS"/>
            <w:lang w:val="en-US" w:eastAsia="zh-CN"/>
          </w:rPr>
          <w:t>录制</w:t>
        </w:r>
      </w:ins>
      <w:ins w:id="868" w:author="ASUS" w:date="2021-04-25T04:19:46Z">
        <w:r>
          <w:rPr>
            <w:rFonts w:hint="eastAsia" w:ascii="Arial Unicode MS" w:hAnsi="Arial Unicode MS" w:eastAsia="Arial Unicode MS" w:cs="Arial Unicode MS"/>
            <w:lang w:val="en-US" w:eastAsia="zh-CN"/>
          </w:rPr>
          <w:t>答疑</w:t>
        </w:r>
      </w:ins>
      <w:ins w:id="869" w:author="ASUS" w:date="2021-04-25T04:19:48Z">
        <w:r>
          <w:rPr>
            <w:rFonts w:hint="eastAsia" w:ascii="Arial Unicode MS" w:hAnsi="Arial Unicode MS" w:eastAsia="Arial Unicode MS" w:cs="Arial Unicode MS"/>
            <w:lang w:val="en-US" w:eastAsia="zh-CN"/>
          </w:rPr>
          <w:t>视频</w:t>
        </w:r>
      </w:ins>
    </w:p>
    <w:p>
      <w:pPr>
        <w:pageBreakBefore w:val="0"/>
        <w:widowControl w:val="0"/>
        <w:numPr>
          <w:ilvl w:val="0"/>
          <w:numId w:val="1"/>
        </w:numPr>
        <w:kinsoku/>
        <w:wordWrap/>
        <w:overflowPunct/>
        <w:topLinePunct w:val="0"/>
        <w:autoSpaceDE/>
        <w:autoSpaceDN/>
        <w:bidi w:val="0"/>
        <w:adjustRightInd w:val="0"/>
        <w:snapToGrid w:val="0"/>
        <w:ind w:left="420" w:hanging="420" w:firstLineChars="0"/>
        <w:textAlignment w:val="auto"/>
        <w:rPr>
          <w:ins w:id="870" w:author="ASUS" w:date="2021-04-25T04:20:06Z"/>
          <w:rFonts w:hint="eastAsia" w:ascii="Arial Unicode MS" w:hAnsi="Arial Unicode MS" w:eastAsia="Arial Unicode MS" w:cs="Arial Unicode MS"/>
          <w:lang w:val="en-US" w:eastAsia="zh-CN"/>
        </w:rPr>
      </w:pPr>
      <w:ins w:id="871" w:author="ASUS" w:date="2021-04-30T16:31:20Z">
        <w:r>
          <w:rPr>
            <w:rFonts w:hint="eastAsia" w:ascii="Arial Unicode MS" w:hAnsi="Arial Unicode MS" w:eastAsia="Arial Unicode MS" w:cs="Arial Unicode MS"/>
            <w:lang w:val="en-US" w:eastAsia="zh-CN"/>
          </w:rPr>
          <w:t>润色</w:t>
        </w:r>
      </w:ins>
      <w:ins w:id="872" w:author="ASUS" w:date="2021-04-25T04:13:21Z">
        <w:r>
          <w:rPr>
            <w:rFonts w:hint="eastAsia" w:ascii="Arial Unicode MS" w:hAnsi="Arial Unicode MS" w:eastAsia="Arial Unicode MS" w:cs="Arial Unicode MS"/>
            <w:lang w:val="en-US" w:eastAsia="zh-CN"/>
          </w:rPr>
          <w:t>校对</w:t>
        </w:r>
      </w:ins>
    </w:p>
    <w:p>
      <w:pPr>
        <w:pageBreakBefore w:val="0"/>
        <w:widowControl w:val="0"/>
        <w:numPr>
          <w:ilvl w:val="1"/>
          <w:numId w:val="1"/>
        </w:numPr>
        <w:kinsoku/>
        <w:wordWrap/>
        <w:overflowPunct/>
        <w:topLinePunct w:val="0"/>
        <w:autoSpaceDE/>
        <w:autoSpaceDN/>
        <w:bidi w:val="0"/>
        <w:adjustRightInd w:val="0"/>
        <w:snapToGrid w:val="0"/>
        <w:ind w:left="840" w:hanging="420" w:firstLineChars="0"/>
        <w:textAlignment w:val="auto"/>
        <w:rPr>
          <w:ins w:id="873" w:author="ASUS" w:date="2021-04-25T04:20:45Z"/>
          <w:rFonts w:hint="eastAsia" w:ascii="Arial Unicode MS" w:hAnsi="Arial Unicode MS" w:eastAsia="Arial Unicode MS" w:cs="Arial Unicode MS"/>
          <w:lang w:val="en-US" w:eastAsia="zh-CN"/>
        </w:rPr>
      </w:pPr>
      <w:ins w:id="874" w:author="ASUS" w:date="2021-04-25T04:20:09Z">
        <w:r>
          <w:rPr>
            <w:rFonts w:hint="eastAsia" w:ascii="Arial Unicode MS" w:hAnsi="Arial Unicode MS" w:eastAsia="Arial Unicode MS" w:cs="Arial Unicode MS"/>
            <w:lang w:val="en-US" w:eastAsia="zh-CN"/>
          </w:rPr>
          <w:t>译文</w:t>
        </w:r>
      </w:ins>
      <w:ins w:id="875" w:author="ASUS" w:date="2021-04-25T04:20:13Z">
        <w:r>
          <w:rPr>
            <w:rFonts w:hint="eastAsia" w:ascii="Arial Unicode MS" w:hAnsi="Arial Unicode MS" w:eastAsia="Arial Unicode MS" w:cs="Arial Unicode MS"/>
            <w:lang w:val="en-US" w:eastAsia="zh-CN"/>
          </w:rPr>
          <w:t>校对</w:t>
        </w:r>
      </w:ins>
    </w:p>
    <w:p>
      <w:pPr>
        <w:pageBreakBefore w:val="0"/>
        <w:widowControl w:val="0"/>
        <w:numPr>
          <w:ilvl w:val="1"/>
          <w:numId w:val="1"/>
        </w:numPr>
        <w:kinsoku/>
        <w:wordWrap/>
        <w:overflowPunct/>
        <w:topLinePunct w:val="0"/>
        <w:autoSpaceDE/>
        <w:autoSpaceDN/>
        <w:bidi w:val="0"/>
        <w:adjustRightInd w:val="0"/>
        <w:snapToGrid w:val="0"/>
        <w:ind w:left="840" w:hanging="420" w:firstLineChars="0"/>
        <w:textAlignment w:val="auto"/>
        <w:rPr>
          <w:ins w:id="876" w:author="ASUS" w:date="2021-04-25T04:13:21Z"/>
          <w:rFonts w:hint="eastAsia" w:ascii="Arial Unicode MS" w:hAnsi="Arial Unicode MS" w:eastAsia="Arial Unicode MS" w:cs="Arial Unicode MS"/>
          <w:lang w:val="en-US" w:eastAsia="zh-CN"/>
        </w:rPr>
      </w:pPr>
      <w:ins w:id="877" w:author="ASUS" w:date="2021-04-25T04:20:53Z">
        <w:r>
          <w:rPr>
            <w:rFonts w:hint="eastAsia" w:ascii="Arial Unicode MS" w:hAnsi="Arial Unicode MS" w:eastAsia="Arial Unicode MS" w:cs="Arial Unicode MS"/>
            <w:lang w:val="en-US" w:eastAsia="zh-CN"/>
          </w:rPr>
          <w:t>文句</w:t>
        </w:r>
      </w:ins>
      <w:ins w:id="878" w:author="ASUS" w:date="2021-04-25T04:20:55Z">
        <w:r>
          <w:rPr>
            <w:rFonts w:hint="eastAsia" w:ascii="Arial Unicode MS" w:hAnsi="Arial Unicode MS" w:eastAsia="Arial Unicode MS" w:cs="Arial Unicode MS"/>
            <w:lang w:val="en-US" w:eastAsia="zh-CN"/>
          </w:rPr>
          <w:t>润色</w:t>
        </w:r>
      </w:ins>
    </w:p>
    <w:p>
      <w:pPr>
        <w:pageBreakBefore w:val="0"/>
        <w:widowControl w:val="0"/>
        <w:numPr>
          <w:ilvl w:val="0"/>
          <w:numId w:val="1"/>
        </w:numPr>
        <w:kinsoku/>
        <w:wordWrap/>
        <w:overflowPunct/>
        <w:topLinePunct w:val="0"/>
        <w:autoSpaceDE/>
        <w:autoSpaceDN/>
        <w:bidi w:val="0"/>
        <w:adjustRightInd w:val="0"/>
        <w:snapToGrid w:val="0"/>
        <w:ind w:left="420" w:hanging="420" w:firstLineChars="0"/>
        <w:textAlignment w:val="auto"/>
        <w:rPr>
          <w:ins w:id="879" w:author="ASUS" w:date="2021-04-25T04:20:31Z"/>
          <w:rFonts w:hint="eastAsia" w:ascii="Arial Unicode MS" w:hAnsi="Arial Unicode MS" w:eastAsia="Arial Unicode MS" w:cs="Arial Unicode MS"/>
          <w:lang w:val="en-US" w:eastAsia="zh-CN"/>
        </w:rPr>
      </w:pPr>
      <w:ins w:id="880" w:author="ASUS" w:date="2021-04-25T04:13:25Z">
        <w:r>
          <w:rPr>
            <w:rFonts w:hint="eastAsia" w:ascii="Arial Unicode MS" w:hAnsi="Arial Unicode MS" w:eastAsia="Arial Unicode MS" w:cs="Arial Unicode MS"/>
            <w:lang w:val="en-US" w:eastAsia="zh-CN"/>
          </w:rPr>
          <w:t>专家</w:t>
        </w:r>
      </w:ins>
      <w:ins w:id="881" w:author="ASUS" w:date="2021-04-25T04:13:28Z">
        <w:r>
          <w:rPr>
            <w:rFonts w:hint="eastAsia" w:ascii="Arial Unicode MS" w:hAnsi="Arial Unicode MS" w:eastAsia="Arial Unicode MS" w:cs="Arial Unicode MS"/>
            <w:lang w:val="en-US" w:eastAsia="zh-CN"/>
          </w:rPr>
          <w:t>审核</w:t>
        </w:r>
      </w:ins>
    </w:p>
    <w:p>
      <w:pPr>
        <w:pageBreakBefore w:val="0"/>
        <w:widowControl w:val="0"/>
        <w:numPr>
          <w:ilvl w:val="1"/>
          <w:numId w:val="1"/>
        </w:numPr>
        <w:kinsoku/>
        <w:wordWrap/>
        <w:overflowPunct/>
        <w:topLinePunct w:val="0"/>
        <w:autoSpaceDE/>
        <w:autoSpaceDN/>
        <w:bidi w:val="0"/>
        <w:adjustRightInd w:val="0"/>
        <w:snapToGrid w:val="0"/>
        <w:ind w:left="840" w:hanging="420" w:firstLineChars="0"/>
        <w:textAlignment w:val="auto"/>
        <w:rPr>
          <w:ins w:id="882" w:author="ASUS" w:date="2021-04-25T04:21:30Z"/>
          <w:rFonts w:hint="eastAsia" w:ascii="Arial Unicode MS" w:hAnsi="Arial Unicode MS" w:eastAsia="Arial Unicode MS" w:cs="Arial Unicode MS"/>
          <w:lang w:val="en-US" w:eastAsia="zh-CN"/>
        </w:rPr>
      </w:pPr>
      <w:ins w:id="883" w:author="ASUS" w:date="2021-04-25T04:21:29Z">
        <w:r>
          <w:rPr>
            <w:rFonts w:hint="eastAsia" w:ascii="Arial Unicode MS" w:hAnsi="Arial Unicode MS" w:eastAsia="Arial Unicode MS" w:cs="Arial Unicode MS"/>
            <w:lang w:val="en-US" w:eastAsia="zh-CN"/>
          </w:rPr>
          <w:t>术语</w:t>
        </w:r>
      </w:ins>
      <w:ins w:id="884" w:author="ASUS" w:date="2021-04-30T16:31:47Z">
        <w:r>
          <w:rPr>
            <w:rFonts w:hint="eastAsia" w:ascii="Arial Unicode MS" w:hAnsi="Arial Unicode MS" w:eastAsia="Arial Unicode MS" w:cs="Arial Unicode MS"/>
            <w:lang w:val="en-US" w:eastAsia="zh-CN"/>
          </w:rPr>
          <w:t>最终</w:t>
        </w:r>
      </w:ins>
      <w:ins w:id="885" w:author="ASUS" w:date="2021-04-25T04:21:30Z">
        <w:r>
          <w:rPr>
            <w:rFonts w:hint="eastAsia" w:ascii="Arial Unicode MS" w:hAnsi="Arial Unicode MS" w:eastAsia="Arial Unicode MS" w:cs="Arial Unicode MS"/>
            <w:lang w:val="en-US" w:eastAsia="zh-CN"/>
          </w:rPr>
          <w:t>审核</w:t>
        </w:r>
      </w:ins>
    </w:p>
    <w:p>
      <w:pPr>
        <w:pageBreakBefore w:val="0"/>
        <w:widowControl w:val="0"/>
        <w:numPr>
          <w:ilvl w:val="1"/>
          <w:numId w:val="1"/>
        </w:numPr>
        <w:kinsoku/>
        <w:wordWrap/>
        <w:overflowPunct/>
        <w:topLinePunct w:val="0"/>
        <w:autoSpaceDE/>
        <w:autoSpaceDN/>
        <w:bidi w:val="0"/>
        <w:adjustRightInd w:val="0"/>
        <w:snapToGrid w:val="0"/>
        <w:ind w:left="840" w:hanging="420" w:firstLineChars="0"/>
        <w:textAlignment w:val="auto"/>
        <w:rPr>
          <w:ins w:id="886" w:author="ASUS" w:date="2021-04-25T04:12:11Z"/>
          <w:rFonts w:hint="eastAsia" w:ascii="Arial Unicode MS" w:hAnsi="Arial Unicode MS" w:eastAsia="Arial Unicode MS" w:cs="Arial Unicode MS"/>
          <w:lang w:val="en-US" w:eastAsia="zh-CN"/>
        </w:rPr>
      </w:pPr>
      <w:ins w:id="887" w:author="ASUS" w:date="2021-04-25T04:21:33Z">
        <w:r>
          <w:rPr>
            <w:rFonts w:hint="eastAsia" w:ascii="Arial Unicode MS" w:hAnsi="Arial Unicode MS" w:eastAsia="Arial Unicode MS" w:cs="Arial Unicode MS"/>
            <w:lang w:val="en-US" w:eastAsia="zh-CN"/>
          </w:rPr>
          <w:t>译文</w:t>
        </w:r>
      </w:ins>
      <w:ins w:id="888" w:author="ASUS" w:date="2021-04-30T16:31:41Z">
        <w:r>
          <w:rPr>
            <w:rFonts w:hint="eastAsia" w:ascii="Arial Unicode MS" w:hAnsi="Arial Unicode MS" w:eastAsia="Arial Unicode MS" w:cs="Arial Unicode MS"/>
            <w:lang w:val="en-US" w:eastAsia="zh-CN"/>
          </w:rPr>
          <w:t>最终</w:t>
        </w:r>
      </w:ins>
      <w:ins w:id="889" w:author="ASUS" w:date="2021-04-25T04:21:35Z">
        <w:r>
          <w:rPr>
            <w:rFonts w:hint="eastAsia" w:ascii="Arial Unicode MS" w:hAnsi="Arial Unicode MS" w:eastAsia="Arial Unicode MS" w:cs="Arial Unicode MS"/>
            <w:lang w:val="en-US" w:eastAsia="zh-CN"/>
          </w:rPr>
          <w:t>审核</w:t>
        </w:r>
      </w:ins>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p>
    <w:p>
      <w:pPr>
        <w:pageBreakBefore w:val="0"/>
        <w:widowControl w:val="0"/>
        <w:kinsoku/>
        <w:wordWrap/>
        <w:overflowPunct/>
        <w:topLinePunct w:val="0"/>
        <w:autoSpaceDE/>
        <w:autoSpaceDN/>
        <w:bidi w:val="0"/>
        <w:adjustRightInd w:val="0"/>
        <w:snapToGrid w:val="0"/>
        <w:ind w:left="0" w:leftChars="0" w:firstLine="0" w:firstLineChars="0"/>
        <w:textAlignment w:val="auto"/>
        <w:rPr>
          <w:rFonts w:hint="eastAsia" w:ascii="Arial Unicode MS" w:hAnsi="Arial Unicode MS" w:eastAsia="Arial Unicode MS" w:cs="Arial Unicode MS"/>
          <w:lang w:val="en-US" w:eastAsia="zh-CN"/>
        </w:rPr>
      </w:pPr>
    </w:p>
    <w:p>
      <w:pPr>
        <w:rPr>
          <w:rFonts w:hint="default"/>
          <w:lang w:val="en-US" w:eastAsia="zh-CN"/>
        </w:rPr>
      </w:pPr>
    </w:p>
    <w:p>
      <w:pPr>
        <w:pStyle w:val="3"/>
        <w:bidi w:val="0"/>
        <w:rPr>
          <w:rFonts w:hint="eastAsia"/>
          <w:lang w:val="en-US" w:eastAsia="zh-CN"/>
        </w:rPr>
      </w:pPr>
      <w:bookmarkStart w:id="26" w:name="_Toc11083"/>
      <w:bookmarkStart w:id="27" w:name="_Toc16229"/>
      <w:bookmarkStart w:id="28" w:name="_Toc24438"/>
      <w:r>
        <w:rPr>
          <w:rFonts w:hint="eastAsia"/>
          <w:lang w:val="en-US" w:eastAsia="zh-CN"/>
        </w:rPr>
        <w:t>计算机辅助翻译</w:t>
      </w:r>
      <w:bookmarkEnd w:id="26"/>
      <w:bookmarkEnd w:id="27"/>
      <w:bookmarkEnd w:id="28"/>
    </w:p>
    <w:p>
      <w:pPr>
        <w:rPr>
          <w:rFonts w:hint="default"/>
          <w:lang w:val="en-US" w:eastAsia="zh-CN"/>
        </w:rPr>
      </w:pPr>
      <w:r>
        <w:rPr>
          <w:rFonts w:hint="eastAsia"/>
          <w:lang w:val="en-US" w:eastAsia="zh-CN"/>
        </w:rPr>
        <w:t>这里的计算机辅助翻译并非指计算机自动翻译。而是指用计算机进行语料分析，编辑排版，</w:t>
      </w:r>
    </w:p>
    <w:p>
      <w:pPr>
        <w:pStyle w:val="4"/>
        <w:bidi w:val="0"/>
        <w:rPr>
          <w:rFonts w:hint="eastAsia"/>
          <w:lang w:val="en-US" w:eastAsia="zh-CN"/>
        </w:rPr>
      </w:pPr>
      <w:bookmarkStart w:id="29" w:name="_Toc214"/>
      <w:r>
        <w:rPr>
          <w:rFonts w:hint="eastAsia"/>
          <w:lang w:val="en-US" w:eastAsia="zh-CN"/>
        </w:rPr>
        <w:t>语料库</w:t>
      </w:r>
      <w:bookmarkEnd w:id="29"/>
    </w:p>
    <w:p>
      <w:pPr>
        <w:pStyle w:val="5"/>
        <w:bidi w:val="0"/>
        <w:rPr>
          <w:rFonts w:hint="eastAsia"/>
          <w:lang w:val="en-US" w:eastAsia="zh-CN"/>
        </w:rPr>
      </w:pPr>
      <w:r>
        <w:rPr>
          <w:rFonts w:hint="eastAsia"/>
          <w:lang w:val="en-US" w:eastAsia="zh-CN"/>
        </w:rPr>
        <w:t>巴利语文献单词表</w:t>
      </w:r>
    </w:p>
    <w:p>
      <w:pPr>
        <w:rPr>
          <w:rFonts w:hint="eastAsia"/>
          <w:lang w:val="en-US" w:eastAsia="zh-CN"/>
        </w:rPr>
      </w:pPr>
      <w:r>
        <w:rPr>
          <w:rFonts w:hint="eastAsia"/>
          <w:lang w:val="en-US" w:eastAsia="zh-CN"/>
        </w:rPr>
        <w:t>经过对CSCD4的217本书（含三藏及语法书等的巴利语文献）的巴利语文献进行统计。共计九十余万单词。</w:t>
      </w:r>
    </w:p>
    <w:p>
      <w:r>
        <w:drawing>
          <wp:inline distT="0" distB="0" distL="114300" distR="114300">
            <wp:extent cx="4452620" cy="3832225"/>
            <wp:effectExtent l="0" t="0" r="12700" b="825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26"/>
                    <a:srcRect l="16977" t="13413" r="41997" b="18003"/>
                    <a:stretch>
                      <a:fillRect/>
                    </a:stretch>
                  </pic:blipFill>
                  <pic:spPr>
                    <a:xfrm>
                      <a:off x="0" y="0"/>
                      <a:ext cx="4452620" cy="383222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上图是按照单词出现的频度进行排序的结果。出现频度最高的前三十五个单词。</w:t>
      </w:r>
    </w:p>
    <w:p>
      <w:pPr>
        <w:rPr>
          <w:rFonts w:hint="eastAsia"/>
          <w:lang w:val="en-US" w:eastAsia="zh-CN"/>
        </w:rPr>
      </w:pPr>
      <w:r>
        <w:rPr>
          <w:rFonts w:hint="eastAsia"/>
          <w:lang w:val="en-US" w:eastAsia="zh-CN"/>
        </w:rPr>
        <w:t>这个统计有助于学习者有针对性的学习。达到事半功倍的效果。对于编写字典，翻译经文都有很大帮助。</w:t>
      </w:r>
    </w:p>
    <w:p>
      <w:pPr>
        <w:pStyle w:val="5"/>
        <w:bidi w:val="0"/>
        <w:rPr>
          <w:rFonts w:hint="eastAsia"/>
          <w:lang w:val="en-US" w:eastAsia="zh-CN"/>
        </w:rPr>
      </w:pPr>
      <w:r>
        <w:rPr>
          <w:rFonts w:hint="eastAsia"/>
          <w:lang w:val="en-US" w:eastAsia="zh-CN"/>
        </w:rPr>
        <w:t>三藏句子数据库</w:t>
      </w:r>
    </w:p>
    <w:p>
      <w:pPr>
        <w:rPr>
          <w:rFonts w:hint="eastAsia"/>
          <w:lang w:val="en-US" w:eastAsia="zh-CN"/>
        </w:rPr>
      </w:pPr>
      <w:r>
        <w:rPr>
          <w:rFonts w:hint="eastAsia"/>
          <w:lang w:val="en-US" w:eastAsia="zh-CN"/>
        </w:rPr>
        <w:t>对上述文献进行句子的拆解后。共得到129万个句子。</w:t>
      </w:r>
    </w:p>
    <w:p>
      <w:r>
        <w:drawing>
          <wp:inline distT="0" distB="0" distL="114300" distR="114300">
            <wp:extent cx="4368800" cy="2693670"/>
            <wp:effectExtent l="0" t="0" r="5080" b="381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27"/>
                    <a:srcRect l="17589" t="13330" r="33128" b="32654"/>
                    <a:stretch>
                      <a:fillRect/>
                    </a:stretch>
                  </pic:blipFill>
                  <pic:spPr>
                    <a:xfrm>
                      <a:off x="0" y="0"/>
                      <a:ext cx="4368800" cy="26936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通过对这些句子的计算机分析与处理。可以找出相同或相似的句子。有助于减低翻译项目的工程量。</w:t>
      </w:r>
    </w:p>
    <w:p>
      <w:pPr>
        <w:pStyle w:val="5"/>
        <w:bidi w:val="0"/>
        <w:rPr>
          <w:rFonts w:hint="eastAsia"/>
          <w:lang w:val="en-US" w:eastAsia="zh-CN"/>
        </w:rPr>
      </w:pPr>
      <w:r>
        <w:rPr>
          <w:rFonts w:hint="eastAsia"/>
          <w:lang w:val="en-US" w:eastAsia="zh-CN"/>
        </w:rPr>
        <w:t>富词典格式</w:t>
      </w:r>
    </w:p>
    <w:p>
      <w:pPr>
        <w:rPr>
          <w:rFonts w:hint="eastAsia"/>
        </w:rPr>
      </w:pPr>
      <w:r>
        <w:rPr>
          <w:rFonts w:hint="eastAsia"/>
          <w:lang w:val="en-US" w:eastAsia="zh-CN"/>
        </w:rPr>
        <w:t>为了配合逐词译工作的开展，我们将包括</w:t>
      </w:r>
      <w:r>
        <w:rPr>
          <w:rFonts w:hint="eastAsia"/>
        </w:rPr>
        <w:t>巴缅三藏字典在内的6本字典共</w:t>
      </w:r>
      <w:r>
        <w:rPr>
          <w:rFonts w:hint="eastAsia"/>
          <w:lang w:val="en-US" w:eastAsia="zh-CN"/>
        </w:rPr>
        <w:t>计</w:t>
      </w:r>
      <w:r>
        <w:rPr>
          <w:rFonts w:hint="eastAsia"/>
        </w:rPr>
        <w:t>18万词</w:t>
      </w:r>
      <w:r>
        <w:rPr>
          <w:rFonts w:hint="eastAsia"/>
          <w:lang w:val="en-US" w:eastAsia="zh-CN"/>
        </w:rPr>
        <w:t>进行了数据库化改造，在不改变其内容的情况下，将不同的信息依照词意，语法等进行字段分类，并内置在我们的软件中</w:t>
      </w:r>
      <w:r>
        <w:rPr>
          <w:rFonts w:hint="eastAsia"/>
        </w:rPr>
        <w:t>。</w:t>
      </w:r>
    </w:p>
    <w:p>
      <w:pPr>
        <w:pageBreakBefore w:val="0"/>
        <w:widowControl w:val="0"/>
        <w:kinsoku/>
        <w:wordWrap/>
        <w:overflowPunct/>
        <w:topLinePunct w:val="0"/>
        <w:autoSpaceDE/>
        <w:autoSpaceDN/>
        <w:bidi w:val="0"/>
        <w:adjustRightInd w:val="0"/>
        <w:snapToGrid w:val="0"/>
        <w:ind w:left="0" w:leftChars="0" w:firstLine="0" w:firstLineChars="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drawing>
          <wp:inline distT="0" distB="0" distL="0" distR="0">
            <wp:extent cx="5067300" cy="1896745"/>
            <wp:effectExtent l="0" t="0" r="7620" b="825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28">
                      <a:extLst>
                        <a:ext uri="{28A0092B-C50C-407E-A947-70E740481C1C}">
                          <a14:useLocalDpi xmlns:a14="http://schemas.microsoft.com/office/drawing/2010/main" val="0"/>
                        </a:ext>
                      </a:extLst>
                    </a:blip>
                    <a:srcRect l="14044" t="4489" r="22841" b="60043"/>
                    <a:stretch>
                      <a:fillRect/>
                    </a:stretch>
                  </pic:blipFill>
                  <pic:spPr>
                    <a:xfrm>
                      <a:off x="0" y="0"/>
                      <a:ext cx="5067300" cy="1896745"/>
                    </a:xfrm>
                    <a:prstGeom prst="rect">
                      <a:avLst/>
                    </a:prstGeom>
                    <a:noFill/>
                    <a:ln>
                      <a:noFill/>
                    </a:ln>
                    <a:effectLst/>
                  </pic:spPr>
                </pic:pic>
              </a:graphicData>
            </a:graphic>
          </wp:inline>
        </w:drawing>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p>
    <w:p>
      <w:pPr>
        <w:rPr>
          <w:rFonts w:hint="eastAsia"/>
        </w:rPr>
      </w:pPr>
      <w:r>
        <w:rPr>
          <w:rFonts w:hint="eastAsia"/>
        </w:rPr>
        <w:t>传统词典，一切信息堆叠在一起，无法使用计算机精确识别</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drawing>
          <wp:inline distT="0" distB="0" distL="0" distR="0">
            <wp:extent cx="3467100" cy="4154805"/>
            <wp:effectExtent l="0" t="0" r="7620" b="5715"/>
            <wp:docPr id="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467100" cy="4154805"/>
                    </a:xfrm>
                    <a:prstGeom prst="rect">
                      <a:avLst/>
                    </a:prstGeom>
                    <a:noFill/>
                    <a:ln>
                      <a:noFill/>
                    </a:ln>
                    <a:effectLst/>
                  </pic:spPr>
                </pic:pic>
              </a:graphicData>
            </a:graphic>
          </wp:inline>
        </w:drawing>
      </w:r>
    </w:p>
    <w:p>
      <w:pPr>
        <w:ind w:left="0" w:leftChars="0" w:firstLine="420" w:firstLineChars="0"/>
        <w:rPr>
          <w:rFonts w:hint="default"/>
          <w:lang w:val="en-US" w:eastAsia="zh-CN"/>
        </w:rPr>
      </w:pPr>
      <w:r>
        <w:rPr>
          <w:rFonts w:hint="eastAsia"/>
        </w:rPr>
        <w:t>存储为数据库格式以后，可以实现电脑自动查词，并自动生成逐词译</w:t>
      </w:r>
      <w:r>
        <w:rPr>
          <w:rFonts w:hint="eastAsia"/>
          <w:lang w:val="en-US" w:eastAsia="zh-CN"/>
        </w:rPr>
        <w:t>机器匹配稿</w:t>
      </w:r>
      <w:r>
        <w:rPr>
          <w:rFonts w:hint="eastAsia"/>
        </w:rPr>
        <w:t>。</w:t>
      </w:r>
    </w:p>
    <w:p>
      <w:pPr>
        <w:pStyle w:val="5"/>
        <w:bidi w:val="0"/>
        <w:rPr>
          <w:rFonts w:hint="eastAsia"/>
          <w:lang w:val="en-US" w:eastAsia="zh-CN"/>
        </w:rPr>
      </w:pPr>
      <w:r>
        <w:rPr>
          <w:rFonts w:hint="eastAsia"/>
          <w:lang w:val="en-US" w:eastAsia="zh-CN"/>
        </w:rPr>
        <w:t>变格数据库</w:t>
      </w:r>
    </w:p>
    <w:p>
      <w:pPr>
        <w:rPr>
          <w:rFonts w:hint="eastAsia"/>
          <w:lang w:val="en-US" w:eastAsia="zh-CN"/>
        </w:rPr>
      </w:pPr>
      <w:r>
        <w:rPr>
          <w:rFonts w:hint="eastAsia"/>
          <w:lang w:val="en-US" w:eastAsia="zh-CN"/>
        </w:rPr>
        <w:t>巴利语初学者的最大痛苦就是被老师和自己逼迫地背语尾变格、变位表，许多人放弃巴利语学习也是因为这一点。因为不熟悉语尾，查字典就会非常吃力，閲读三藏将缺乏成就感。</w:t>
      </w:r>
    </w:p>
    <w:p>
      <w:pPr>
        <w:rPr>
          <w:rFonts w:hint="eastAsia"/>
          <w:lang w:val="en-US" w:eastAsia="zh-CN"/>
        </w:rPr>
      </w:pPr>
      <w:r>
        <w:rPr>
          <w:rFonts w:hint="eastAsia"/>
          <w:lang w:val="en-US" w:eastAsia="zh-CN"/>
        </w:rPr>
        <w:t>目前已有的一些巴利语閲读软件，可支持划词、点词查询，并通过其拼写逆向计算其格位信息，一定程度上是达到了精准度但牺牲了覆盖率，导致一篇经文很多次画不出意思，查不出结果。</w:t>
      </w:r>
    </w:p>
    <w:p>
      <w:pPr>
        <w:rPr>
          <w:rFonts w:hint="eastAsia"/>
        </w:rPr>
      </w:pPr>
      <w:r>
        <w:rPr>
          <w:rFonts w:hint="eastAsia"/>
        </w:rPr>
        <w:t>我们</w:t>
      </w:r>
      <w:r>
        <w:rPr>
          <w:rFonts w:hint="eastAsia"/>
          <w:lang w:val="en-US" w:eastAsia="zh-CN"/>
        </w:rPr>
        <w:t>将巴利语语法逻辑输入</w:t>
      </w:r>
      <w:r>
        <w:rPr>
          <w:rFonts w:hint="eastAsia"/>
        </w:rPr>
        <w:t>程序</w:t>
      </w:r>
      <w:r>
        <w:rPr>
          <w:rFonts w:hint="eastAsia"/>
          <w:lang w:eastAsia="zh-CN"/>
        </w:rPr>
        <w:t>，</w:t>
      </w:r>
      <w:r>
        <w:rPr>
          <w:rFonts w:hint="eastAsia"/>
          <w:lang w:val="en-US" w:eastAsia="zh-CN"/>
        </w:rPr>
        <w:t>并基于数据库化的词典可以精准地进行变格、变位穷举，由此穷举了</w:t>
      </w:r>
      <w:r>
        <w:rPr>
          <w:rFonts w:hint="eastAsia"/>
        </w:rPr>
        <w:t>每个单词的变格变位</w:t>
      </w:r>
      <w:r>
        <w:rPr>
          <w:rFonts w:hint="eastAsia"/>
          <w:lang w:val="en-US" w:eastAsia="zh-CN"/>
        </w:rPr>
        <w:t>的可能性</w:t>
      </w:r>
      <w:r>
        <w:rPr>
          <w:rFonts w:hint="eastAsia"/>
        </w:rPr>
        <w:t>，</w:t>
      </w:r>
      <w:r>
        <w:rPr>
          <w:rFonts w:hint="eastAsia"/>
          <w:lang w:val="en-US" w:eastAsia="zh-CN"/>
        </w:rPr>
        <w:t>再透过与</w:t>
      </w:r>
      <w:r>
        <w:rPr>
          <w:rFonts w:hint="eastAsia"/>
        </w:rPr>
        <w:t>三藏</w:t>
      </w:r>
      <w:r>
        <w:rPr>
          <w:rFonts w:hint="eastAsia"/>
          <w:lang w:val="en-US" w:eastAsia="zh-CN"/>
        </w:rPr>
        <w:t>93万词汇表</w:t>
      </w:r>
      <w:r>
        <w:rPr>
          <w:rFonts w:hint="eastAsia"/>
        </w:rPr>
        <w:t>数据比对</w:t>
      </w:r>
      <w:r>
        <w:rPr>
          <w:rFonts w:hint="eastAsia"/>
          <w:lang w:val="en-US" w:eastAsia="zh-CN"/>
        </w:rPr>
        <w:t>筛选</w:t>
      </w:r>
      <w:r>
        <w:rPr>
          <w:rFonts w:hint="eastAsia"/>
        </w:rPr>
        <w:t>后</w:t>
      </w:r>
      <w:r>
        <w:rPr>
          <w:rFonts w:hint="eastAsia"/>
          <w:lang w:eastAsia="zh-CN"/>
        </w:rPr>
        <w:t>，</w:t>
      </w:r>
      <w:r>
        <w:rPr>
          <w:rFonts w:hint="eastAsia"/>
        </w:rPr>
        <w:t>存储为数据库格式。这样在编辑的时候，程序可以</w:t>
      </w:r>
      <w:r>
        <w:rPr>
          <w:rFonts w:hint="eastAsia"/>
          <w:lang w:val="en-US" w:eastAsia="zh-CN"/>
        </w:rPr>
        <w:t>穷举</w:t>
      </w:r>
      <w:r>
        <w:rPr>
          <w:rFonts w:hint="eastAsia"/>
        </w:rPr>
        <w:t>出该单词</w:t>
      </w:r>
      <w:r>
        <w:rPr>
          <w:rFonts w:hint="eastAsia"/>
          <w:lang w:val="en-US" w:eastAsia="zh-CN"/>
        </w:rPr>
        <w:t>一切</w:t>
      </w:r>
      <w:r>
        <w:rPr>
          <w:rFonts w:hint="eastAsia"/>
        </w:rPr>
        <w:t>可能的</w:t>
      </w:r>
      <w:r>
        <w:rPr>
          <w:rFonts w:hint="eastAsia"/>
          <w:lang w:val="en-US" w:eastAsia="zh-CN"/>
        </w:rPr>
        <w:t>语法信息</w:t>
      </w:r>
      <w:r>
        <w:rPr>
          <w:rFonts w:hint="eastAsia"/>
        </w:rPr>
        <w:t>。</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drawing>
          <wp:inline distT="0" distB="0" distL="114300" distR="114300">
            <wp:extent cx="1243965" cy="2776220"/>
            <wp:effectExtent l="0" t="0" r="5715" b="1270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0"/>
                    <a:srcRect l="37011" t="29654" r="55709" b="44864"/>
                    <a:stretch>
                      <a:fillRect/>
                    </a:stretch>
                  </pic:blipFill>
                  <pic:spPr>
                    <a:xfrm>
                      <a:off x="0" y="0"/>
                      <a:ext cx="1243965" cy="277622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lang w:val="en-US" w:eastAsia="zh-CN"/>
        </w:rPr>
        <w:t>同时，由于我们的语法信息是</w:t>
      </w:r>
      <w:ins w:id="890" w:author="ASUS" w:date="2021-04-30T16:34:13Z">
        <w:r>
          <w:rPr>
            <w:rFonts w:hint="eastAsia" w:ascii="Arial Unicode MS" w:hAnsi="Arial Unicode MS" w:eastAsia="Arial Unicode MS" w:cs="Arial Unicode MS"/>
            <w:lang w:val="en-US" w:eastAsia="zh-CN"/>
          </w:rPr>
          <w:t>以</w:t>
        </w:r>
      </w:ins>
      <w:r>
        <w:rPr>
          <w:rFonts w:hint="eastAsia" w:ascii="Arial Unicode MS" w:hAnsi="Arial Unicode MS" w:eastAsia="Arial Unicode MS" w:cs="Arial Unicode MS"/>
          <w:lang w:val="en-US" w:eastAsia="zh-CN"/>
        </w:rPr>
        <w:t>代码形式提交给数据库，而这串代码会根据用户的设置而显示为不同的语言，因此可以实现和不懂汉语的用户共享语法信息数据。</w:t>
      </w:r>
    </w:p>
    <w:p>
      <w:pPr>
        <w:pStyle w:val="5"/>
        <w:bidi w:val="0"/>
        <w:rPr>
          <w:rFonts w:hint="eastAsia"/>
          <w:lang w:val="en-US" w:eastAsia="zh-CN"/>
        </w:rPr>
      </w:pPr>
      <w:r>
        <w:rPr>
          <w:rFonts w:hint="eastAsia"/>
          <w:lang w:val="en-US" w:eastAsia="zh-CN"/>
        </w:rPr>
        <w:t>用户字典</w:t>
      </w:r>
    </w:p>
    <w:p>
      <w:pPr>
        <w:rPr>
          <w:rFonts w:hint="eastAsia"/>
        </w:rPr>
      </w:pPr>
      <w:r>
        <w:rPr>
          <w:rFonts w:hint="eastAsia"/>
        </w:rPr>
        <w:t>在翻译者编辑好一个单词后。单词的信息被存储在用户私有词典中。这些数据可以供翻译者下次使用，或者分享给其他翻译者。无论是个人翻译或者团队协作，这些数据都可以带来翻译质量与效率的提升。</w:t>
      </w:r>
    </w:p>
    <w:p>
      <w:pPr>
        <w:rPr>
          <w:rFonts w:hint="eastAsia"/>
          <w:lang w:val="en-US" w:eastAsia="zh-CN"/>
        </w:rPr>
      </w:pPr>
      <w:r>
        <w:rPr>
          <w:rFonts w:hint="eastAsia"/>
          <w:lang w:val="en-US" w:eastAsia="zh-CN"/>
        </w:rPr>
        <w:t>随着逐词译的进行，用户词典数据将越来越多，乃至于发生雪崩效应，这无疑会让项目进度越做越快。</w:t>
      </w:r>
    </w:p>
    <w:p>
      <w:pPr>
        <w:pStyle w:val="4"/>
        <w:bidi w:val="0"/>
        <w:rPr>
          <w:rFonts w:hint="eastAsia"/>
          <w:lang w:val="en-US" w:eastAsia="zh-CN"/>
        </w:rPr>
      </w:pPr>
      <w:bookmarkStart w:id="30" w:name="_Toc23650"/>
      <w:r>
        <w:rPr>
          <w:rFonts w:hint="eastAsia"/>
          <w:lang w:val="en-US" w:eastAsia="zh-CN"/>
        </w:rPr>
        <w:t>自然语言处理</w:t>
      </w:r>
      <w:bookmarkEnd w:id="30"/>
    </w:p>
    <w:p>
      <w:pPr>
        <w:pStyle w:val="5"/>
        <w:bidi w:val="0"/>
        <w:rPr>
          <w:rFonts w:hint="eastAsia"/>
          <w:lang w:val="en-US" w:eastAsia="zh-CN"/>
        </w:rPr>
      </w:pPr>
      <w:r>
        <w:rPr>
          <w:rFonts w:hint="eastAsia"/>
          <w:lang w:val="en-US" w:eastAsia="zh-CN"/>
        </w:rPr>
        <w:t>复合词自动拆分</w:t>
      </w:r>
    </w:p>
    <w:p>
      <w:pPr>
        <w:rPr>
          <w:rFonts w:hint="eastAsia"/>
          <w:lang w:val="en-US" w:eastAsia="zh-CN"/>
        </w:rPr>
      </w:pPr>
      <w:r>
        <w:rPr>
          <w:rFonts w:hint="eastAsia"/>
          <w:lang w:val="en-US" w:eastAsia="zh-CN"/>
        </w:rPr>
        <w:t>上述的单词表中的92万单词有超过一半字典中没有。拆解复合词需要长时间的学习和训练。我们使用计算机程序，依据现有的词典数据，以及语法规则进行单词拆解。正确率达到90%以上。并且程序可以给出多个拆分方案。并给出每个方案的信心指数。</w:t>
      </w:r>
    </w:p>
    <w:p/>
    <w:p/>
    <w:p>
      <w:pPr>
        <w:ind w:firstLine="0" w:firstLineChars="0"/>
        <w:rPr>
          <w:rFonts w:hint="eastAsia"/>
          <w:lang w:val="en-US" w:eastAsia="zh-CN"/>
        </w:rPr>
      </w:pPr>
      <w:r>
        <w:drawing>
          <wp:inline distT="0" distB="0" distL="114300" distR="114300">
            <wp:extent cx="4755515" cy="3190875"/>
            <wp:effectExtent l="0" t="0" r="14605" b="952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31"/>
                    <a:srcRect l="17842" t="27132" r="40772" b="23500"/>
                    <a:stretch>
                      <a:fillRect/>
                    </a:stretch>
                  </pic:blipFill>
                  <pic:spPr>
                    <a:xfrm>
                      <a:off x="0" y="0"/>
                      <a:ext cx="4755515" cy="3190875"/>
                    </a:xfrm>
                    <a:prstGeom prst="rect">
                      <a:avLst/>
                    </a:prstGeom>
                    <a:noFill/>
                    <a:ln w="9525">
                      <a:noFill/>
                    </a:ln>
                  </pic:spPr>
                </pic:pic>
              </a:graphicData>
            </a:graphic>
          </wp:inline>
        </w:drawing>
      </w:r>
    </w:p>
    <w:p>
      <w:pPr>
        <w:rPr>
          <w:rFonts w:hint="eastAsia"/>
          <w:lang w:val="en-US" w:eastAsia="zh-CN"/>
        </w:rPr>
      </w:pPr>
    </w:p>
    <w:p>
      <w:pPr>
        <w:pStyle w:val="5"/>
        <w:bidi w:val="0"/>
        <w:rPr>
          <w:rFonts w:hint="eastAsia"/>
          <w:lang w:val="en-US" w:eastAsia="zh-CN"/>
        </w:rPr>
      </w:pPr>
      <w:r>
        <w:rPr>
          <w:rFonts w:hint="eastAsia"/>
          <w:lang w:val="en-US" w:eastAsia="zh-CN"/>
        </w:rPr>
        <w:t>句子相似度计算</w:t>
      </w:r>
    </w:p>
    <w:p>
      <w:pPr>
        <w:rPr>
          <w:rFonts w:hint="eastAsia"/>
          <w:lang w:val="en-US" w:eastAsia="zh-CN"/>
        </w:rPr>
      </w:pPr>
      <w:r>
        <w:rPr>
          <w:rFonts w:hint="eastAsia"/>
          <w:lang w:val="en-US" w:eastAsia="zh-CN"/>
        </w:rPr>
        <w:t>使用jacard算法对上述句子数据进行了比对。找出相同或相似的句子。</w:t>
      </w:r>
    </w:p>
    <w:p>
      <w:pPr>
        <w:rPr>
          <w:rFonts w:hint="eastAsia"/>
          <w:lang w:val="en-US" w:eastAsia="zh-CN"/>
        </w:rPr>
      </w:pPr>
      <w:r>
        <w:rPr>
          <w:rFonts w:hint="eastAsia"/>
          <w:lang w:val="en-US" w:eastAsia="zh-CN"/>
        </w:rPr>
        <w:t>共计2952万对相似句。包含相似度数据。</w:t>
      </w:r>
    </w:p>
    <w:p/>
    <w:p>
      <w:pPr>
        <w:rPr>
          <w:rFonts w:hint="eastAsia"/>
          <w:lang w:val="en-US" w:eastAsia="zh-CN"/>
        </w:rPr>
      </w:pPr>
      <w:r>
        <w:drawing>
          <wp:inline distT="0" distB="0" distL="114300" distR="114300">
            <wp:extent cx="1337310" cy="3116580"/>
            <wp:effectExtent l="0" t="0" r="3810" b="762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32"/>
                    <a:srcRect l="16926" t="11873" r="65714" b="16202"/>
                    <a:stretch>
                      <a:fillRect/>
                    </a:stretch>
                  </pic:blipFill>
                  <pic:spPr>
                    <a:xfrm>
                      <a:off x="0" y="0"/>
                      <a:ext cx="1337310" cy="311658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搜索结果相关性排序</w:t>
      </w:r>
    </w:p>
    <w:p>
      <w:pPr>
        <w:rPr>
          <w:rFonts w:hint="eastAsia"/>
          <w:lang w:val="en-US" w:eastAsia="zh-CN"/>
        </w:rPr>
      </w:pPr>
      <w:r>
        <w:rPr>
          <w:rFonts w:hint="eastAsia"/>
          <w:lang w:val="en-US" w:eastAsia="zh-CN"/>
        </w:rPr>
        <w:t>使用黑体字优先等预计算方法。对三藏文本搜索进行优化。使得相关性比较强的结果排在前面。</w:t>
      </w:r>
    </w:p>
    <w:p>
      <w:pPr>
        <w:ind w:firstLine="0" w:firstLineChars="0"/>
      </w:pPr>
      <w:r>
        <w:drawing>
          <wp:inline distT="0" distB="0" distL="114300" distR="114300">
            <wp:extent cx="5267325" cy="2962910"/>
            <wp:effectExtent l="0" t="0" r="5715" b="889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33"/>
                    <a:stretch>
                      <a:fillRect/>
                    </a:stretch>
                  </pic:blipFill>
                  <pic:spPr>
                    <a:xfrm>
                      <a:off x="0" y="0"/>
                      <a:ext cx="5267325" cy="29629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比较靠前的结果</w:t>
      </w:r>
    </w:p>
    <w:p>
      <w:pPr>
        <w:ind w:firstLine="0" w:firstLineChars="0"/>
      </w:pPr>
      <w:r>
        <w:drawing>
          <wp:inline distT="0" distB="0" distL="114300" distR="114300">
            <wp:extent cx="5267325" cy="2962910"/>
            <wp:effectExtent l="0" t="0" r="5715" b="889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34"/>
                    <a:stretch>
                      <a:fillRect/>
                    </a:stretch>
                  </pic:blipFill>
                  <pic:spPr>
                    <a:xfrm>
                      <a:off x="0" y="0"/>
                      <a:ext cx="5267325" cy="29629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比较靠后的结果</w:t>
      </w:r>
    </w:p>
    <w:p>
      <w:pPr>
        <w:pStyle w:val="4"/>
        <w:bidi w:val="0"/>
        <w:rPr>
          <w:rFonts w:hint="eastAsia"/>
          <w:lang w:val="en-US" w:eastAsia="zh-CN"/>
        </w:rPr>
      </w:pPr>
      <w:bookmarkStart w:id="31" w:name="_Toc32614"/>
      <w:r>
        <w:rPr>
          <w:rFonts w:hint="eastAsia"/>
          <w:lang w:val="en-US" w:eastAsia="zh-CN"/>
        </w:rPr>
        <w:t>巴利语辅助翻译</w:t>
      </w:r>
      <w:bookmarkEnd w:id="31"/>
      <w:r>
        <w:rPr>
          <w:rFonts w:hint="eastAsia"/>
          <w:lang w:val="en-US" w:eastAsia="zh-CN"/>
        </w:rPr>
        <w:t>软件</w:t>
      </w:r>
    </w:p>
    <w:p>
      <w:pPr>
        <w:rPr>
          <w:rFonts w:hint="eastAsia"/>
        </w:rPr>
      </w:pPr>
      <w:r>
        <w:rPr>
          <w:rFonts w:hint="eastAsia"/>
        </w:rPr>
        <w:t>在佛教发达的国家，逐词译(Nisaya)是传统的解释经文的方式。这种方式在英语及汉语佛教圈并不是很普遍。</w:t>
      </w:r>
    </w:p>
    <w:p>
      <w:pPr>
        <w:rPr>
          <w:rFonts w:hint="eastAsia"/>
        </w:rPr>
      </w:pPr>
      <w:r>
        <w:rPr>
          <w:rFonts w:hint="eastAsia"/>
        </w:rPr>
        <w:t>在很多时候，经文的翻译并不能完全还原巴利语的确切的含义及语法现象。这种翻译失真有时可以用脚注的方式弥补，但是仍然难以完全避免。</w:t>
      </w:r>
    </w:p>
    <w:p>
      <w:pPr>
        <w:rPr>
          <w:rFonts w:hint="eastAsia"/>
        </w:rPr>
      </w:pPr>
      <w:r>
        <w:rPr>
          <w:rFonts w:hint="eastAsia"/>
        </w:rPr>
        <w:t>我们设计的逐词译软件的呈现内容，包含了每个词的【整体意思】、【词源拆分】、【语法信息】以及单个词的【详细注释】。最大限度的保存了巴利语原文的原汁原味。</w:t>
      </w:r>
    </w:p>
    <w:p>
      <w:pPr>
        <w:rPr>
          <w:rFonts w:hint="eastAsia"/>
        </w:rPr>
      </w:pPr>
      <w:r>
        <w:rPr>
          <w:rFonts w:hint="eastAsia"/>
        </w:rPr>
        <w:t>我们设计的专用的逐词译制作软件，可以使用数据库存储逐词译数据资料。这使得数据的共享，以及网络发布变得简单易行。</w:t>
      </w:r>
    </w:p>
    <w:p>
      <w:pPr>
        <w:rPr>
          <w:rFonts w:hint="eastAsia" w:ascii="Arial Unicode MS" w:hAnsi="Arial Unicode MS" w:eastAsia="Arial Unicode MS" w:cs="Arial Unicode MS"/>
        </w:rPr>
      </w:pPr>
      <w:r>
        <w:rPr>
          <w:rFonts w:hint="eastAsia"/>
        </w:rPr>
        <w:t>以下是《法句义注》十八污秽品第五个故事的一段内容节选：</w:t>
      </w:r>
    </w:p>
    <w:p>
      <w:pPr>
        <w:rPr>
          <w:rFonts w:hint="eastAsia"/>
          <w:lang w:val="en-US" w:eastAsia="zh-CN"/>
        </w:rPr>
      </w:pPr>
      <w:r>
        <w:rPr>
          <w:rFonts w:hint="eastAsia" w:ascii="Arial Unicode MS" w:hAnsi="Arial Unicode MS" w:eastAsia="Arial Unicode MS" w:cs="Arial Unicode MS"/>
        </w:rPr>
        <w:drawing>
          <wp:inline distT="0" distB="0" distL="0" distR="0">
            <wp:extent cx="4991100" cy="2954655"/>
            <wp:effectExtent l="0" t="0" r="7620" b="1905"/>
            <wp:docPr id="2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6"/>
                    <pic:cNvPicPr>
                      <a:picLocks noChangeAspect="1" noChangeArrowheads="1"/>
                    </pic:cNvPicPr>
                  </pic:nvPicPr>
                  <pic:blipFill>
                    <a:blip r:embed="rId35" cstate="print">
                      <a:extLst>
                        <a:ext uri="{28A0092B-C50C-407E-A947-70E740481C1C}">
                          <a14:useLocalDpi xmlns:a14="http://schemas.microsoft.com/office/drawing/2010/main" val="0"/>
                        </a:ext>
                      </a:extLst>
                    </a:blip>
                    <a:srcRect l="2716" t="12630" r="3214"/>
                    <a:stretch>
                      <a:fillRect/>
                    </a:stretch>
                  </pic:blipFill>
                  <pic:spPr>
                    <a:xfrm>
                      <a:off x="0" y="0"/>
                      <a:ext cx="4991100" cy="2954655"/>
                    </a:xfrm>
                    <a:prstGeom prst="rect">
                      <a:avLst/>
                    </a:prstGeom>
                    <a:noFill/>
                    <a:ln>
                      <a:noFill/>
                    </a:ln>
                    <a:effectLst/>
                  </pic:spPr>
                </pic:pic>
              </a:graphicData>
            </a:graphic>
          </wp:inline>
        </w:drawing>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rPr>
        <w:t>带</w:t>
      </w:r>
      <w:r>
        <w:rPr>
          <w:rFonts w:hint="eastAsia" w:ascii="Arial Unicode MS" w:hAnsi="Arial Unicode MS" w:eastAsia="Arial Unicode MS" w:cs="Arial Unicode MS"/>
          <w:lang w:val="en-US" w:eastAsia="zh-CN"/>
        </w:rPr>
        <w:t>词典</w:t>
      </w:r>
      <w:r>
        <w:rPr>
          <w:rFonts w:hint="eastAsia" w:ascii="Arial Unicode MS" w:hAnsi="Arial Unicode MS" w:eastAsia="Arial Unicode MS" w:cs="Arial Unicode MS"/>
        </w:rPr>
        <w:t>来源的下拉菜单，主要工作是做选择</w:t>
      </w:r>
      <w:r>
        <w:rPr>
          <w:rFonts w:hint="eastAsia" w:ascii="Arial Unicode MS" w:hAnsi="Arial Unicode MS" w:eastAsia="Arial Unicode MS" w:cs="Arial Unicode MS"/>
          <w:lang w:eastAsia="zh-CN"/>
        </w:rPr>
        <w:t>，</w:t>
      </w:r>
      <w:r>
        <w:rPr>
          <w:rFonts w:hint="eastAsia" w:ascii="Arial Unicode MS" w:hAnsi="Arial Unicode MS" w:eastAsia="Arial Unicode MS" w:cs="Arial Unicode MS"/>
          <w:lang w:val="en-US" w:eastAsia="zh-CN"/>
        </w:rPr>
        <w:t>每一次点击都会自动把词典来源记録下来，使得翻译结果有理有据。这部分工作占总词数的90%以上。</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drawing>
          <wp:inline distT="0" distB="0" distL="114300" distR="114300">
            <wp:extent cx="2891155" cy="4486910"/>
            <wp:effectExtent l="0" t="0" r="4445" b="889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36"/>
                    <a:srcRect l="12870" t="29776" r="59665" b="3379"/>
                    <a:stretch>
                      <a:fillRect/>
                    </a:stretch>
                  </pic:blipFill>
                  <pic:spPr>
                    <a:xfrm>
                      <a:off x="0" y="0"/>
                      <a:ext cx="2891155" cy="448691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rPr>
        <w:t>个别词通过选择无法满足编辑要求的，可以手动输入</w:t>
      </w:r>
      <w:r>
        <w:rPr>
          <w:rFonts w:hint="eastAsia" w:ascii="Arial Unicode MS" w:hAnsi="Arial Unicode MS" w:eastAsia="Arial Unicode MS" w:cs="Arial Unicode MS"/>
          <w:lang w:eastAsia="zh-CN"/>
        </w:rPr>
        <w:t>，</w:t>
      </w:r>
      <w:r>
        <w:rPr>
          <w:rFonts w:hint="eastAsia" w:ascii="Arial Unicode MS" w:hAnsi="Arial Unicode MS" w:eastAsia="Arial Unicode MS" w:cs="Arial Unicode MS"/>
          <w:lang w:val="en-US" w:eastAsia="zh-CN"/>
        </w:rPr>
        <w:t>一些软件无法自动查字典匹配的词，需要巴利语专家手动输入，此部分工作不超过总词数的10%</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drawing>
          <wp:inline distT="0" distB="0" distL="0" distR="0">
            <wp:extent cx="2253615" cy="2835275"/>
            <wp:effectExtent l="0" t="0" r="1905" b="14605"/>
            <wp:docPr id="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9"/>
                    <pic:cNvPicPr>
                      <a:picLocks noChangeAspect="1" noChangeArrowheads="1"/>
                    </pic:cNvPicPr>
                  </pic:nvPicPr>
                  <pic:blipFill>
                    <a:blip r:embed="rId37">
                      <a:extLst>
                        <a:ext uri="{28A0092B-C50C-407E-A947-70E740481C1C}">
                          <a14:useLocalDpi xmlns:a14="http://schemas.microsoft.com/office/drawing/2010/main" val="0"/>
                        </a:ext>
                      </a:extLst>
                    </a:blip>
                    <a:srcRect l="15808" t="50522" r="54401" b="5901"/>
                    <a:stretch>
                      <a:fillRect/>
                    </a:stretch>
                  </pic:blipFill>
                  <pic:spPr>
                    <a:xfrm>
                      <a:off x="0" y="0"/>
                      <a:ext cx="2253615" cy="2835275"/>
                    </a:xfrm>
                    <a:prstGeom prst="rect">
                      <a:avLst/>
                    </a:prstGeom>
                    <a:noFill/>
                    <a:ln>
                      <a:noFill/>
                    </a:ln>
                    <a:effectLst/>
                  </pic:spPr>
                </pic:pic>
              </a:graphicData>
            </a:graphic>
          </wp:inline>
        </w:drawing>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lang w:val="en-US" w:eastAsia="zh-CN"/>
        </w:rPr>
      </w:pPr>
      <w:r>
        <w:rPr>
          <w:rFonts w:hint="eastAsia" w:ascii="Arial Unicode MS" w:hAnsi="Arial Unicode MS" w:eastAsia="Arial Unicode MS" w:cs="Arial Unicode MS"/>
        </w:rPr>
        <w:t>整合诸多词典数据库，</w:t>
      </w:r>
      <w:r>
        <w:rPr>
          <w:rFonts w:hint="eastAsia" w:ascii="Arial Unicode MS" w:hAnsi="Arial Unicode MS" w:eastAsia="Arial Unicode MS" w:cs="Arial Unicode MS"/>
          <w:lang w:val="en-US" w:eastAsia="zh-CN"/>
        </w:rPr>
        <w:t>支持</w:t>
      </w:r>
      <w:r>
        <w:rPr>
          <w:rFonts w:hint="eastAsia" w:ascii="Arial Unicode MS" w:hAnsi="Arial Unicode MS" w:eastAsia="Arial Unicode MS" w:cs="Arial Unicode MS"/>
        </w:rPr>
        <w:t>点词查询，辅助逐词填写</w:t>
      </w:r>
      <w:r>
        <w:rPr>
          <w:rFonts w:hint="eastAsia" w:ascii="Arial Unicode MS" w:hAnsi="Arial Unicode MS" w:eastAsia="Arial Unicode MS" w:cs="Arial Unicode MS"/>
          <w:lang w:eastAsia="zh-CN"/>
        </w:rPr>
        <w:t>，</w:t>
      </w:r>
      <w:r>
        <w:rPr>
          <w:rFonts w:hint="eastAsia" w:ascii="Arial Unicode MS" w:hAnsi="Arial Unicode MS" w:eastAsia="Arial Unicode MS" w:cs="Arial Unicode MS"/>
          <w:lang w:val="en-US" w:eastAsia="zh-CN"/>
        </w:rPr>
        <w:t>校正内嵌词典数据库化时可能出现的纰漏。</w:t>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r>
        <w:rPr>
          <w:rFonts w:hint="eastAsia" w:ascii="Arial Unicode MS" w:hAnsi="Arial Unicode MS" w:eastAsia="Arial Unicode MS" w:cs="Arial Unicode MS"/>
        </w:rPr>
        <w:drawing>
          <wp:inline distT="0" distB="0" distL="114300" distR="114300">
            <wp:extent cx="3104515" cy="3711575"/>
            <wp:effectExtent l="0" t="0" r="4445" b="698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36"/>
                    <a:srcRect l="71001" t="11608" b="34002"/>
                    <a:stretch>
                      <a:fillRect/>
                    </a:stretch>
                  </pic:blipFill>
                  <pic:spPr>
                    <a:xfrm>
                      <a:off x="0" y="0"/>
                      <a:ext cx="3104515" cy="371157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val="0"/>
        <w:snapToGrid w:val="0"/>
        <w:textAlignment w:val="auto"/>
        <w:rPr>
          <w:rFonts w:hint="eastAsia" w:ascii="Arial Unicode MS" w:hAnsi="Arial Unicode MS" w:eastAsia="Arial Unicode MS" w:cs="Arial Unicode MS"/>
        </w:rPr>
      </w:pPr>
    </w:p>
    <w:p>
      <w:pPr>
        <w:rPr>
          <w:rFonts w:hint="default"/>
          <w:lang w:val="en-US" w:eastAsia="zh-CN"/>
        </w:rPr>
      </w:pPr>
    </w:p>
    <w:p>
      <w:pPr>
        <w:pStyle w:val="4"/>
        <w:bidi w:val="0"/>
        <w:rPr>
          <w:rFonts w:hint="eastAsia"/>
          <w:lang w:val="en-US" w:eastAsia="zh-CN"/>
        </w:rPr>
      </w:pPr>
      <w:bookmarkStart w:id="32" w:name="_Toc22223"/>
      <w:r>
        <w:rPr>
          <w:rFonts w:hint="eastAsia"/>
          <w:lang w:val="en-US" w:eastAsia="zh-CN"/>
        </w:rPr>
        <w:t>网络协作</w:t>
      </w:r>
      <w:bookmarkEnd w:id="32"/>
    </w:p>
    <w:p>
      <w:pPr>
        <w:rPr>
          <w:rFonts w:hint="eastAsia"/>
          <w:lang w:val="en-US" w:eastAsia="zh-CN"/>
        </w:rPr>
      </w:pPr>
      <w:r>
        <w:rPr>
          <w:rFonts w:hint="eastAsia"/>
          <w:lang w:val="en-US" w:eastAsia="zh-CN"/>
        </w:rPr>
        <w:t>无论是逐词解析还是译文。都支持多人同时修改。</w:t>
      </w:r>
    </w:p>
    <w:p>
      <w:pPr>
        <w:rPr>
          <w:rFonts w:hint="eastAsia"/>
          <w:lang w:val="en-US" w:eastAsia="zh-CN"/>
        </w:rPr>
      </w:pPr>
      <w:r>
        <w:rPr>
          <w:rFonts w:hint="eastAsia"/>
          <w:lang w:val="en-US" w:eastAsia="zh-CN"/>
        </w:rPr>
        <w:t>平台提供建立“工作组”功能。将参与翻译的人加入一个工作组。他们可以共享文档。这些文档可以只由他们编辑和查看。对于网络上的其他用户而言是不可见的。在审核校对后，可以全网公开。</w:t>
      </w:r>
    </w:p>
    <w:p>
      <w:pPr>
        <w:ind w:firstLine="0" w:firstLineChars="0"/>
        <w:rPr>
          <w:rFonts w:hint="eastAsia"/>
          <w:lang w:val="en-US" w:eastAsia="zh-CN"/>
        </w:rPr>
      </w:pPr>
      <w:r>
        <w:drawing>
          <wp:inline distT="0" distB="0" distL="114300" distR="114300">
            <wp:extent cx="5267325" cy="1840865"/>
            <wp:effectExtent l="0" t="0" r="5715" b="3175"/>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38"/>
                    <a:srcRect b="37870"/>
                    <a:stretch>
                      <a:fillRect/>
                    </a:stretch>
                  </pic:blipFill>
                  <pic:spPr>
                    <a:xfrm>
                      <a:off x="0" y="0"/>
                      <a:ext cx="5267325" cy="1840865"/>
                    </a:xfrm>
                    <a:prstGeom prst="rect">
                      <a:avLst/>
                    </a:prstGeom>
                    <a:noFill/>
                    <a:ln w="9525">
                      <a:noFill/>
                    </a:ln>
                  </pic:spPr>
                </pic:pic>
              </a:graphicData>
            </a:graphic>
          </wp:inline>
        </w:drawing>
      </w:r>
      <w:ins w:id="891" w:author="ASUS" w:date="2021-04-25T04:25:13Z">
        <w:r>
          <w:rPr/>
          <w:drawing>
            <wp:inline distT="0" distB="0" distL="114300" distR="114300">
              <wp:extent cx="5267325" cy="1840865"/>
              <wp:effectExtent l="0" t="0" r="5715" b="317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38"/>
                      <a:srcRect b="37870"/>
                      <a:stretch>
                        <a:fillRect/>
                      </a:stretch>
                    </pic:blipFill>
                    <pic:spPr>
                      <a:xfrm>
                        <a:off x="0" y="0"/>
                        <a:ext cx="5267325" cy="1840865"/>
                      </a:xfrm>
                      <a:prstGeom prst="rect">
                        <a:avLst/>
                      </a:prstGeom>
                      <a:noFill/>
                      <a:ln w="9525">
                        <a:noFill/>
                      </a:ln>
                    </pic:spPr>
                  </pic:pic>
                </a:graphicData>
              </a:graphic>
            </wp:inline>
          </w:drawing>
        </w:r>
      </w:ins>
    </w:p>
    <w:p>
      <w:pPr>
        <w:rPr>
          <w:rFonts w:hint="eastAsia"/>
          <w:lang w:val="en-US" w:eastAsia="zh-CN"/>
        </w:rPr>
      </w:pPr>
      <w:r>
        <w:rPr>
          <w:rFonts w:hint="eastAsia"/>
          <w:lang w:val="en-US" w:eastAsia="zh-CN"/>
        </w:rPr>
        <w:t>逐词解析：其他人的修改最为修改建议提交给复制此文档的所有人。</w:t>
      </w:r>
    </w:p>
    <w:p>
      <w:pPr>
        <w:rPr>
          <w:rFonts w:hint="eastAsia"/>
          <w:lang w:val="en-US" w:eastAsia="zh-CN"/>
        </w:rPr>
      </w:pPr>
      <w:r>
        <w:rPr>
          <w:rFonts w:hint="eastAsia"/>
          <w:lang w:val="en-US" w:eastAsia="zh-CN"/>
        </w:rPr>
        <w:t>译文：支持直接覆盖原有译文和提交修改建议两种方式。</w:t>
      </w:r>
    </w:p>
    <w:p>
      <w:pPr>
        <w:ind w:firstLine="0" w:firstLineChars="0"/>
        <w:rPr>
          <w:rFonts w:hint="eastAsia"/>
          <w:lang w:val="en-US" w:eastAsia="zh-CN"/>
        </w:rPr>
      </w:pPr>
      <w:r>
        <w:rPr>
          <w:sz w:val="21"/>
        </w:rPr>
        <mc:AlternateContent>
          <mc:Choice Requires="wps">
            <w:drawing>
              <wp:anchor distT="0" distB="0" distL="114300" distR="114300" simplePos="0" relativeHeight="251978752" behindDoc="0" locked="0" layoutInCell="1" allowOverlap="1">
                <wp:simplePos x="0" y="0"/>
                <wp:positionH relativeFrom="column">
                  <wp:posOffset>3714115</wp:posOffset>
                </wp:positionH>
                <wp:positionV relativeFrom="paragraph">
                  <wp:posOffset>1125855</wp:posOffset>
                </wp:positionV>
                <wp:extent cx="1343660" cy="796925"/>
                <wp:effectExtent l="8890" t="15240" r="19050" b="26035"/>
                <wp:wrapNone/>
                <wp:docPr id="40" name="左箭头 40"/>
                <wp:cNvGraphicFramePr/>
                <a:graphic xmlns:a="http://schemas.openxmlformats.org/drawingml/2006/main">
                  <a:graphicData uri="http://schemas.microsoft.com/office/word/2010/wordprocessingShape">
                    <wps:wsp>
                      <wps:cNvSpPr/>
                      <wps:spPr>
                        <a:xfrm>
                          <a:off x="4926330" y="2268855"/>
                          <a:ext cx="1343660" cy="7969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修改建议</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6" type="#_x0000_t66" style="position:absolute;left:0pt;margin-left:292.45pt;margin-top:88.65pt;height:62.75pt;width:105.8pt;z-index:251978752;v-text-anchor:middle;mso-width-relative:page;mso-height-relative:page;" fillcolor="#5B9BD5 [3204]" filled="t" stroked="t" coordsize="21600,21600" o:gfxdata="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EnOWxvaAAAACwEAAA8AAAAA&#10;AAAAAQAgAAAAIgAAAGRycy9kb3ducmV2LnhtbFBLAQIUABQAAAAIAIdO4kCuupNehAIAAOgEAAAO&#10;AAAAAAAAAAEAIAAAACkBAABkcnMvZTJvRG9jLnhtbFBLBQYAAAAABgAGAFkBAAAfBgAAAAA=&#10;" adj="6405,5400">
                <v:fill on="t" focussize="0,0"/>
                <v:stroke weight="1pt" color="#41719C [3204]" miterlimit="8" joinstyle="miter"/>
                <v:imagedata o:title=""/>
                <o:lock v:ext="edit" aspectratio="f"/>
                <v:textbox>
                  <w:txbxContent>
                    <w:p>
                      <w:pPr>
                        <w:jc w:val="center"/>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修改建议</w:t>
                      </w:r>
                    </w:p>
                  </w:txbxContent>
                </v:textbox>
              </v:shape>
            </w:pict>
          </mc:Fallback>
        </mc:AlternateContent>
      </w:r>
      <w:r>
        <w:drawing>
          <wp:inline distT="0" distB="0" distL="114300" distR="114300">
            <wp:extent cx="4967605" cy="2317750"/>
            <wp:effectExtent l="0" t="0" r="635" b="1397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9"/>
                    <a:srcRect l="11139" t="22932" r="33406" b="31076"/>
                    <a:stretch>
                      <a:fillRect/>
                    </a:stretch>
                  </pic:blipFill>
                  <pic:spPr>
                    <a:xfrm>
                      <a:off x="0" y="0"/>
                      <a:ext cx="4967605" cy="2317750"/>
                    </a:xfrm>
                    <a:prstGeom prst="rect">
                      <a:avLst/>
                    </a:prstGeom>
                    <a:noFill/>
                    <a:ln w="9525">
                      <a:noFill/>
                    </a:ln>
                  </pic:spPr>
                </pic:pic>
              </a:graphicData>
            </a:graphic>
          </wp:inline>
        </w:drawing>
      </w:r>
    </w:p>
    <w:p>
      <w:pPr>
        <w:pStyle w:val="4"/>
        <w:bidi w:val="0"/>
        <w:rPr>
          <w:rFonts w:hint="eastAsia"/>
          <w:lang w:val="en-US" w:eastAsia="zh-CN"/>
        </w:rPr>
      </w:pPr>
      <w:bookmarkStart w:id="33" w:name="_Toc10986"/>
      <w:r>
        <w:rPr>
          <w:rFonts w:hint="eastAsia"/>
          <w:lang w:val="en-US" w:eastAsia="zh-CN"/>
        </w:rPr>
        <w:t>审校流程控制</w:t>
      </w:r>
      <w:bookmarkEnd w:id="33"/>
    </w:p>
    <w:p>
      <w:pPr>
        <w:rPr>
          <w:rFonts w:hint="eastAsia"/>
          <w:lang w:val="en-US" w:eastAsia="zh-CN"/>
        </w:rPr>
      </w:pPr>
      <w:r>
        <w:rPr>
          <w:rFonts w:hint="eastAsia"/>
          <w:lang w:val="en-US" w:eastAsia="zh-CN"/>
        </w:rPr>
        <w:t>灵活的运用文本版本的权限功能，可以实现在线审稿。多级审校。并留下每次审校的记录。</w:t>
      </w:r>
    </w:p>
    <w:p>
      <w:pPr>
        <w:rPr>
          <w:rFonts w:hint="eastAsia"/>
          <w:lang w:val="en-US" w:eastAsia="zh-CN"/>
        </w:rPr>
      </w:pPr>
      <w:r>
        <w:rPr>
          <w:rFonts w:hint="eastAsia"/>
          <w:lang w:val="en-US" w:eastAsia="zh-CN"/>
        </w:rPr>
        <w:t>流程：</w:t>
      </w:r>
    </w:p>
    <w:p>
      <w:pPr>
        <w:numPr>
          <w:ilvl w:val="0"/>
          <w:numId w:val="2"/>
        </w:numPr>
        <w:ind w:left="0" w:leftChars="0" w:firstLine="420" w:firstLineChars="0"/>
        <w:rPr>
          <w:rFonts w:hint="eastAsia"/>
          <w:lang w:val="en-US" w:eastAsia="zh-CN"/>
        </w:rPr>
      </w:pPr>
      <w:r>
        <w:rPr>
          <w:rFonts w:hint="eastAsia"/>
          <w:lang w:val="en-US" w:eastAsia="zh-CN"/>
        </w:rPr>
        <w:t>编辑将初稿推送到“初稿”版本通道中，他只有此版本通道的写入权限。</w:t>
      </w:r>
    </w:p>
    <w:p>
      <w:pPr>
        <w:numPr>
          <w:ilvl w:val="0"/>
          <w:numId w:val="2"/>
        </w:numPr>
        <w:ind w:left="0" w:leftChars="0" w:firstLine="420" w:firstLineChars="0"/>
        <w:rPr>
          <w:rFonts w:hint="eastAsia"/>
          <w:lang w:val="en-US" w:eastAsia="zh-CN"/>
        </w:rPr>
      </w:pPr>
      <w:r>
        <w:rPr>
          <w:rFonts w:hint="eastAsia"/>
          <w:lang w:val="en-US" w:eastAsia="zh-CN"/>
        </w:rPr>
        <w:t>一审将合格的句子推送到“一审”版本通道。需要修改的句子在“初稿”版本通道中留下修改意见。</w:t>
      </w:r>
    </w:p>
    <w:p>
      <w:pPr>
        <w:numPr>
          <w:ilvl w:val="0"/>
          <w:numId w:val="2"/>
        </w:numPr>
        <w:ind w:left="0" w:leftChars="0" w:firstLine="420" w:firstLineChars="0"/>
        <w:rPr>
          <w:rFonts w:hint="eastAsia"/>
          <w:lang w:val="en-US" w:eastAsia="zh-CN"/>
        </w:rPr>
      </w:pPr>
      <w:r>
        <w:rPr>
          <w:rFonts w:hint="eastAsia"/>
          <w:lang w:val="en-US" w:eastAsia="zh-CN"/>
        </w:rPr>
        <w:t>二审将合格的句子推送到“二审”版本通道。需要修改的句子在“一审”版本通道中留下修改意见。</w:t>
      </w:r>
    </w:p>
    <w:p>
      <w:pPr>
        <w:numPr>
          <w:ilvl w:val="0"/>
          <w:numId w:val="2"/>
        </w:numPr>
        <w:ind w:left="0" w:leftChars="0" w:firstLine="420" w:firstLineChars="0"/>
        <w:rPr>
          <w:rFonts w:hint="eastAsia"/>
          <w:lang w:val="en-US" w:eastAsia="zh-CN"/>
        </w:rPr>
      </w:pPr>
      <w:r>
        <w:rPr>
          <w:rFonts w:hint="eastAsia"/>
          <w:lang w:val="en-US" w:eastAsia="zh-CN"/>
        </w:rPr>
        <w:t>终审将合格的句子推送到“正式版”版本通道。该版本通道只有终审人有权限写入。</w:t>
      </w:r>
    </w:p>
    <w:p>
      <w:pPr>
        <w:ind w:firstLine="0" w:firstLineChars="0"/>
        <w:rPr>
          <w:rFonts w:hint="eastAsia"/>
          <w:lang w:val="en-US" w:eastAsia="zh-CN"/>
        </w:rPr>
      </w:pPr>
      <w:r>
        <w:drawing>
          <wp:inline distT="0" distB="0" distL="114300" distR="114300">
            <wp:extent cx="5267325" cy="2962910"/>
            <wp:effectExtent l="0" t="0" r="5715" b="889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40"/>
                    <a:stretch>
                      <a:fillRect/>
                    </a:stretch>
                  </pic:blipFill>
                  <pic:spPr>
                    <a:xfrm>
                      <a:off x="0" y="0"/>
                      <a:ext cx="5267325" cy="2962910"/>
                    </a:xfrm>
                    <a:prstGeom prst="rect">
                      <a:avLst/>
                    </a:prstGeom>
                    <a:noFill/>
                    <a:ln w="9525">
                      <a:noFill/>
                    </a:ln>
                  </pic:spPr>
                </pic:pic>
              </a:graphicData>
            </a:graphic>
          </wp:inline>
        </w:drawing>
      </w:r>
    </w:p>
    <w:p>
      <w:pPr>
        <w:pStyle w:val="4"/>
        <w:bidi w:val="0"/>
        <w:rPr>
          <w:rFonts w:hint="eastAsia"/>
          <w:lang w:val="en-US" w:eastAsia="zh-CN"/>
        </w:rPr>
      </w:pPr>
      <w:r>
        <w:rPr>
          <w:rFonts w:hint="eastAsia"/>
        </w:rPr>
        <w:t>发布</w:t>
      </w:r>
    </w:p>
    <w:p>
      <w:pPr>
        <w:rPr>
          <w:rFonts w:hint="eastAsia"/>
        </w:rPr>
      </w:pPr>
      <w:r>
        <w:rPr>
          <w:rFonts w:hint="eastAsia"/>
        </w:rPr>
        <w:t>包含逐词译的翻译成品使用网络平台发布。有印刷意愿的人，可以在非商业应用的前提下下载并印刷。网路发布便于资料的更新、其他电子媒体的转载以及降低项目的费用。</w:t>
      </w:r>
    </w:p>
    <w:p>
      <w:pPr>
        <w:rPr>
          <w:rFonts w:hint="eastAsia"/>
        </w:rPr>
      </w:pPr>
      <w:r>
        <w:rPr>
          <w:rFonts w:hint="eastAsia"/>
        </w:rPr>
        <w:t>这些翻译成品同样被保存为数据库格式，并带有段落信息。可以方便的通过网站提供的阅读工具实现巴汉（或其他语种）逐段对译。如果将其他的翻译者的翻译也导入数据库。这个发布平台将成为一个基于巴利三藏架构的资料库。可以实现不同的翻译的对比阅读。</w:t>
      </w:r>
    </w:p>
    <w:p>
      <w:pPr>
        <w:ind w:firstLine="0" w:firstLineChars="0"/>
        <w:rPr>
          <w:rFonts w:hint="default"/>
          <w:lang w:val="en-US" w:eastAsia="zh-CN"/>
        </w:rPr>
      </w:pPr>
      <w:ins w:id="893" w:author="ASUS" w:date="2021-04-25T04:26:10Z">
        <w:r>
          <w:rPr/>
          <w:drawing>
            <wp:inline distT="0" distB="0" distL="114300" distR="114300">
              <wp:extent cx="5267325" cy="2962910"/>
              <wp:effectExtent l="0" t="0" r="5715" b="889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41"/>
                      <a:stretch>
                        <a:fillRect/>
                      </a:stretch>
                    </pic:blipFill>
                    <pic:spPr>
                      <a:xfrm>
                        <a:off x="0" y="0"/>
                        <a:ext cx="5267325" cy="2962910"/>
                      </a:xfrm>
                      <a:prstGeom prst="rect">
                        <a:avLst/>
                      </a:prstGeom>
                      <a:noFill/>
                      <a:ln w="9525">
                        <a:noFill/>
                      </a:ln>
                    </pic:spPr>
                  </pic:pic>
                </a:graphicData>
              </a:graphic>
            </wp:inline>
          </w:drawing>
        </w:r>
      </w:ins>
      <w:r>
        <w:drawing>
          <wp:inline distT="0" distB="0" distL="114300" distR="114300">
            <wp:extent cx="5267325" cy="2962910"/>
            <wp:effectExtent l="0" t="0" r="5715" b="8890"/>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41"/>
                    <a:stretch>
                      <a:fillRect/>
                    </a:stretch>
                  </pic:blipFill>
                  <pic:spPr>
                    <a:xfrm>
                      <a:off x="0" y="0"/>
                      <a:ext cx="5267325" cy="2962910"/>
                    </a:xfrm>
                    <a:prstGeom prst="rect">
                      <a:avLst/>
                    </a:prstGeom>
                    <a:noFill/>
                    <a:ln w="9525">
                      <a:noFill/>
                    </a:ln>
                  </pic:spPr>
                </pic:pic>
              </a:graphicData>
            </a:graphic>
          </wp:inline>
        </w:drawing>
      </w:r>
    </w:p>
    <w:p>
      <w:pPr>
        <w:pStyle w:val="3"/>
        <w:bidi w:val="0"/>
        <w:rPr>
          <w:rFonts w:hint="default"/>
          <w:lang w:val="en-US" w:eastAsia="zh-CN"/>
        </w:rPr>
      </w:pPr>
      <w:bookmarkStart w:id="34" w:name="_Toc28679"/>
      <w:bookmarkStart w:id="35" w:name="_Toc303"/>
      <w:bookmarkStart w:id="36" w:name="_Toc3206"/>
      <w:r>
        <w:rPr>
          <w:rFonts w:hint="eastAsia"/>
          <w:lang w:val="en-US" w:eastAsia="zh-CN"/>
        </w:rPr>
        <w:t>品质控制</w:t>
      </w:r>
      <w:bookmarkEnd w:id="34"/>
      <w:bookmarkEnd w:id="35"/>
      <w:bookmarkEnd w:id="36"/>
    </w:p>
    <w:p>
      <w:pPr>
        <w:pStyle w:val="4"/>
        <w:bidi w:val="0"/>
        <w:rPr>
          <w:rFonts w:hint="eastAsia"/>
          <w:lang w:val="en-US" w:eastAsia="zh-CN"/>
        </w:rPr>
      </w:pPr>
      <w:bookmarkStart w:id="37" w:name="_Toc18202"/>
      <w:r>
        <w:rPr>
          <w:rFonts w:hint="eastAsia"/>
          <w:lang w:val="en-US" w:eastAsia="zh-CN"/>
        </w:rPr>
        <w:t>术语系统</w:t>
      </w:r>
      <w:bookmarkEnd w:id="37"/>
    </w:p>
    <w:p>
      <w:pPr>
        <w:rPr>
          <w:rFonts w:hint="eastAsia"/>
        </w:rPr>
      </w:pPr>
      <w:r>
        <w:rPr>
          <w:rFonts w:hint="eastAsia"/>
        </w:rPr>
        <w:t>同一个巴利专业术语可能被不同的译者翻译为不同的专有名词，不同的读者也会对不同的术语系统有不同的偏好。</w:t>
      </w:r>
    </w:p>
    <w:p>
      <w:pPr>
        <w:rPr>
          <w:rFonts w:hint="eastAsia"/>
        </w:rPr>
      </w:pPr>
      <w:r>
        <w:rPr>
          <w:rFonts w:hint="eastAsia"/>
        </w:rPr>
        <w:t>在团队翻译模式中，翻译者想法的统一性和翻译者的人数与思维活跃度呈现负相关。人越多，想法越活跃，工作质量越好，但看问题的角度更不容易统一，尤其是翻译要求的信、达、雅三个指标，每个人的偏重都会有所不同。因此专业术语的翻译成为一个显著的问题。</w:t>
      </w:r>
    </w:p>
    <w:p>
      <w:pPr>
        <w:rPr>
          <w:rFonts w:hint="eastAsia"/>
        </w:rPr>
      </w:pPr>
      <w:r>
        <w:rPr>
          <w:rFonts w:hint="eastAsia"/>
        </w:rPr>
        <w:t>传统的翻译方式，最终结果呈现需要在纸质版或PDF上呈现，因此只能透过【大一统】这个没办法的办法来解决这一问题。</w:t>
      </w:r>
    </w:p>
    <w:p>
      <w:pPr>
        <w:rPr>
          <w:rFonts w:hint="eastAsia"/>
        </w:rPr>
      </w:pPr>
      <w:r>
        <w:rPr>
          <w:rFonts w:hint="eastAsia"/>
        </w:rPr>
        <w:t>然而，我们可以采用基于数据库的术语系统。</w:t>
      </w:r>
      <w:r>
        <w:rPr>
          <w:rFonts w:hint="eastAsia"/>
          <w:lang w:val="en-US" w:eastAsia="zh-CN"/>
        </w:rPr>
        <w:t>一套术语是一个单词表。里面存储了每个巴利单词（如人名、地名、阿毗达摩专业术语）的翻译。以往，不同的翻译者对同一个词使用了不同的翻译。</w:t>
      </w:r>
      <w:r>
        <w:rPr>
          <w:rFonts w:hint="eastAsia"/>
        </w:rPr>
        <w:t>术语数据库中存储多套相互独立的</w:t>
      </w:r>
      <w:r>
        <w:rPr>
          <w:rFonts w:hint="eastAsia"/>
          <w:lang w:val="en-US" w:eastAsia="zh-CN"/>
        </w:rPr>
        <w:t>不同作者的</w:t>
      </w:r>
      <w:r>
        <w:rPr>
          <w:rFonts w:hint="eastAsia"/>
        </w:rPr>
        <w:t>术语系统</w:t>
      </w:r>
      <w:r>
        <w:rPr>
          <w:rFonts w:hint="eastAsia"/>
          <w:lang w:eastAsia="zh-CN"/>
        </w:rPr>
        <w:t>。</w:t>
      </w:r>
      <w:r>
        <w:rPr>
          <w:rFonts w:hint="eastAsia"/>
          <w:lang w:val="en-US" w:eastAsia="zh-CN"/>
        </w:rPr>
        <w:t>本项目的</w:t>
      </w:r>
      <w:r>
        <w:rPr>
          <w:rFonts w:hint="eastAsia"/>
        </w:rPr>
        <w:t>制作者、翻译者在工作中</w:t>
      </w:r>
      <w:r>
        <w:rPr>
          <w:rFonts w:hint="eastAsia"/>
          <w:lang w:val="en-US" w:eastAsia="zh-CN"/>
        </w:rPr>
        <w:t>也会</w:t>
      </w:r>
      <w:r>
        <w:rPr>
          <w:rFonts w:hint="eastAsia"/>
        </w:rPr>
        <w:t>自动生成</w:t>
      </w:r>
      <w:r>
        <w:rPr>
          <w:rFonts w:hint="eastAsia"/>
          <w:lang w:val="en-US" w:eastAsia="zh-CN"/>
        </w:rPr>
        <w:t>一</w:t>
      </w:r>
      <w:r>
        <w:rPr>
          <w:rFonts w:hint="eastAsia"/>
        </w:rPr>
        <w:t>套术语系统</w:t>
      </w:r>
      <w:r>
        <w:rPr>
          <w:rFonts w:hint="eastAsia"/>
          <w:lang w:eastAsia="zh-CN"/>
        </w:rPr>
        <w:t>。</w:t>
      </w:r>
    </w:p>
    <w:p>
      <w:pPr>
        <w:rPr>
          <w:rFonts w:hint="eastAsia"/>
        </w:rPr>
      </w:pPr>
      <w:r>
        <w:rPr>
          <w:rFonts w:hint="eastAsia"/>
        </w:rPr>
        <w:t>阅读者可以根据自己的意愿选择加载一个或多个术语系统；也就是说在计算机系统下可以突破【大一统】的局限而实现对译者和读者双方都达到最大限度尊重的【大兼容】</w:t>
      </w:r>
      <w:r>
        <w:rPr>
          <w:rFonts w:hint="eastAsia"/>
          <w:lang w:val="en-US" w:eastAsia="zh-CN"/>
        </w:rPr>
        <w:t>术语</w:t>
      </w:r>
      <w:r>
        <w:rPr>
          <w:rFonts w:hint="eastAsia"/>
        </w:rPr>
        <w:t>方案。</w:t>
      </w:r>
    </w:p>
    <w:p>
      <w:pPr>
        <w:rPr>
          <w:rFonts w:hint="eastAsia"/>
        </w:rPr>
      </w:pPr>
      <w:r>
        <w:rPr>
          <w:rFonts w:hint="eastAsia"/>
        </w:rPr>
        <w:t>比如yakka一词，根据阅读者的意愿可以显示。</w:t>
      </w:r>
    </w:p>
    <w:tbl>
      <w:tblPr>
        <w:tblStyle w:val="16"/>
        <w:tblW w:w="721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3770"/>
        <w:gridCol w:w="34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81" w:hRule="atLeast"/>
        </w:trPr>
        <w:tc>
          <w:tcPr>
            <w:tcW w:w="3770" w:type="dxa"/>
            <w:tcBorders>
              <w:top w:val="single" w:color="000000" w:sz="4" w:space="0"/>
              <w:left w:val="single" w:color="000000" w:sz="4" w:space="0"/>
              <w:bottom w:val="single" w:color="000000" w:sz="4" w:space="0"/>
              <w:right w:val="single" w:color="000000" w:sz="4" w:space="0"/>
            </w:tcBorders>
            <w:shd w:val="clear" w:color="auto" w:fill="auto"/>
            <w:vAlign w:val="bottom"/>
          </w:tcPr>
          <w:p>
            <w:pPr>
              <w:rPr>
                <w:rFonts w:hint="eastAsia"/>
                <w:b/>
                <w:bCs/>
              </w:rPr>
            </w:pPr>
            <w:r>
              <w:rPr>
                <w:rFonts w:hint="eastAsia"/>
                <w:b/>
                <w:bCs/>
                <w:lang w:val="en-US" w:eastAsia="zh-CN"/>
              </w:rPr>
              <w:t>读者操作</w:t>
            </w:r>
          </w:p>
        </w:tc>
        <w:tc>
          <w:tcPr>
            <w:tcW w:w="3446" w:type="dxa"/>
            <w:tcBorders>
              <w:top w:val="single" w:color="000000" w:sz="4" w:space="0"/>
              <w:left w:val="single" w:color="000000" w:sz="4" w:space="0"/>
              <w:bottom w:val="single" w:color="000000" w:sz="4" w:space="0"/>
              <w:right w:val="single" w:color="000000" w:sz="4" w:space="0"/>
            </w:tcBorders>
            <w:shd w:val="clear" w:color="auto" w:fill="auto"/>
            <w:vAlign w:val="bottom"/>
          </w:tcPr>
          <w:p>
            <w:pPr>
              <w:rPr>
                <w:rFonts w:hint="eastAsia"/>
                <w:b/>
                <w:bCs/>
              </w:rPr>
            </w:pPr>
            <w:r>
              <w:rPr>
                <w:rFonts w:hint="eastAsia"/>
                <w:b/>
                <w:bCs/>
                <w:lang w:val="en-US" w:eastAsia="zh-CN"/>
              </w:rPr>
              <w:t>译文显示结果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3770" w:type="dxa"/>
            <w:tcBorders>
              <w:top w:val="single" w:color="000000" w:sz="4" w:space="0"/>
              <w:left w:val="single" w:color="000000" w:sz="4" w:space="0"/>
              <w:bottom w:val="single" w:color="000000" w:sz="4" w:space="0"/>
              <w:right w:val="single" w:color="000000" w:sz="4" w:space="0"/>
            </w:tcBorders>
            <w:shd w:val="clear" w:color="auto" w:fill="auto"/>
            <w:vAlign w:val="bottom"/>
          </w:tcPr>
          <w:p>
            <w:pPr>
              <w:rPr>
                <w:rFonts w:hint="eastAsia"/>
              </w:rPr>
            </w:pPr>
            <w:r>
              <w:rPr>
                <w:rFonts w:hint="eastAsia"/>
                <w:lang w:val="en-US" w:eastAsia="zh-CN"/>
              </w:rPr>
              <w:t>无</w:t>
            </w:r>
          </w:p>
        </w:tc>
        <w:tc>
          <w:tcPr>
            <w:tcW w:w="3446"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yakka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377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【旧音译】</w:t>
            </w:r>
          </w:p>
        </w:tc>
        <w:tc>
          <w:tcPr>
            <w:tcW w:w="3446"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yakka（夜叉）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377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【新音译】</w:t>
            </w:r>
          </w:p>
        </w:tc>
        <w:tc>
          <w:tcPr>
            <w:tcW w:w="3446"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yakka（亚卡）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377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【译者版】</w:t>
            </w:r>
          </w:p>
        </w:tc>
        <w:tc>
          <w:tcPr>
            <w:tcW w:w="3446"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yakka（精灵）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40" w:hRule="atLeast"/>
        </w:trPr>
        <w:tc>
          <w:tcPr>
            <w:tcW w:w="3770" w:type="dxa"/>
            <w:tcBorders>
              <w:top w:val="single" w:color="000000" w:sz="4" w:space="0"/>
              <w:left w:val="single" w:color="000000" w:sz="4" w:space="0"/>
              <w:bottom w:val="single" w:color="000000" w:sz="4" w:space="0"/>
              <w:right w:val="single" w:color="000000" w:sz="4" w:space="0"/>
            </w:tcBorders>
            <w:shd w:val="clear" w:color="auto" w:fill="auto"/>
            <w:vAlign w:val="bottom"/>
          </w:tcPr>
          <w:p>
            <w:pPr>
              <w:rPr>
                <w:rFonts w:hint="eastAsia"/>
              </w:rPr>
            </w:pPr>
            <w:r>
              <w:rPr>
                <w:rFonts w:hint="eastAsia"/>
                <w:lang w:val="en-US" w:eastAsia="zh-CN"/>
              </w:rPr>
              <w:t>自定义优先级：</w:t>
            </w:r>
            <w:r>
              <w:rPr>
                <w:rFonts w:hint="eastAsia"/>
                <w:lang w:val="en-US" w:eastAsia="zh-CN"/>
              </w:rPr>
              <w:br w:type="textWrapping"/>
            </w:r>
            <w:r>
              <w:rPr>
                <w:rFonts w:hint="eastAsia"/>
                <w:lang w:val="en-US" w:eastAsia="zh-CN"/>
              </w:rPr>
              <w:t>【新音译】&gt;【旧音译】&gt;【译者版】</w:t>
            </w:r>
          </w:p>
        </w:tc>
        <w:tc>
          <w:tcPr>
            <w:tcW w:w="3446"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yakka（亚卡、夜叉、精灵）</w:t>
            </w:r>
          </w:p>
        </w:tc>
      </w:tr>
    </w:tbl>
    <w:p>
      <w:pPr>
        <w:rPr>
          <w:rFonts w:hint="eastAsia"/>
        </w:rPr>
      </w:pPr>
      <w:r>
        <w:rPr>
          <w:rFonts w:hint="eastAsia"/>
        </w:rPr>
        <w:t>读者也可以根据自己的偏好，从多个术语系统中，自行组合个性化术语系统套餐。</w:t>
      </w:r>
    </w:p>
    <w:p>
      <w:pPr>
        <w:rPr>
          <w:rFonts w:hint="eastAsia"/>
        </w:rPr>
      </w:pPr>
      <w:r>
        <w:rPr>
          <w:rFonts w:hint="eastAsia"/>
        </w:rPr>
        <w:t>同样，作者也可以根据自己对读者的了解，在制作和翻译阶段就写出两套不同风格的术语系统，比如【专家版】和【通俗版】。</w:t>
      </w:r>
    </w:p>
    <w:p>
      <w:pPr>
        <w:rPr>
          <w:rFonts w:hint="eastAsia"/>
          <w:lang w:val="en-US" w:eastAsia="zh-CN"/>
        </w:rPr>
      </w:pPr>
      <w:r>
        <w:rPr>
          <w:rFonts w:hint="eastAsia"/>
        </w:rPr>
        <w:t>这样，也会侧面帮助弘法工作的进行，让人们不会因为术语的陌生感而疏远佛教；同时，也会照顾专家们的感受，保证翻译的学术水平。</w:t>
      </w:r>
    </w:p>
    <w:p>
      <w:pPr>
        <w:pStyle w:val="4"/>
        <w:bidi w:val="0"/>
        <w:rPr>
          <w:rFonts w:hint="eastAsia"/>
          <w:lang w:val="en-US" w:eastAsia="zh-CN"/>
        </w:rPr>
      </w:pPr>
      <w:bookmarkStart w:id="38" w:name="_Toc19855"/>
      <w:r>
        <w:rPr>
          <w:rFonts w:hint="eastAsia"/>
          <w:lang w:val="en-US" w:eastAsia="zh-CN"/>
        </w:rPr>
        <w:t>计算机辅助审校流程控制</w:t>
      </w:r>
      <w:bookmarkEnd w:id="38"/>
    </w:p>
    <w:p>
      <w:pPr>
        <w:rPr>
          <w:rFonts w:hint="eastAsia"/>
          <w:lang w:val="en-US" w:eastAsia="zh-CN"/>
        </w:rPr>
      </w:pPr>
      <w:r>
        <w:rPr>
          <w:rFonts w:hint="eastAsia"/>
          <w:lang w:val="en-US" w:eastAsia="zh-CN"/>
        </w:rPr>
        <w:t>见上文</w:t>
      </w:r>
    </w:p>
    <w:p>
      <w:pPr>
        <w:pStyle w:val="4"/>
        <w:bidi w:val="0"/>
        <w:rPr>
          <w:rFonts w:hint="eastAsia"/>
          <w:lang w:val="en-US" w:eastAsia="zh-CN"/>
        </w:rPr>
      </w:pPr>
      <w:bookmarkStart w:id="39" w:name="_Toc23119"/>
      <w:r>
        <w:rPr>
          <w:rFonts w:hint="eastAsia"/>
          <w:lang w:val="en-US" w:eastAsia="zh-CN"/>
        </w:rPr>
        <w:t>阅读反馈及迭代更</w:t>
      </w:r>
      <w:bookmarkEnd w:id="39"/>
      <w:r>
        <w:rPr>
          <w:rFonts w:hint="eastAsia"/>
          <w:lang w:val="en-US" w:eastAsia="zh-CN"/>
        </w:rPr>
        <w:t>新</w:t>
      </w:r>
    </w:p>
    <w:p>
      <w:pPr>
        <w:rPr>
          <w:rFonts w:hint="eastAsia"/>
          <w:lang w:val="en-US" w:eastAsia="zh-CN"/>
        </w:rPr>
      </w:pPr>
      <w:r>
        <w:rPr>
          <w:rFonts w:hint="eastAsia"/>
          <w:lang w:val="en-US" w:eastAsia="zh-CN"/>
        </w:rPr>
        <w:t>由于使用网络媒体发布。读者可以写下自己的修改意见。他山之石可以攻玉。读者的意见对于翻译质量的提高是有帮助的。</w:t>
      </w:r>
    </w:p>
    <w:p>
      <w:pPr>
        <w:ind w:firstLine="0" w:firstLineChars="0"/>
        <w:rPr>
          <w:rFonts w:hint="default"/>
          <w:lang w:val="en-US" w:eastAsia="zh-CN"/>
        </w:rPr>
        <w:sectPr>
          <w:pgSz w:w="11906" w:h="16838"/>
          <w:pgMar w:top="1440" w:right="1800" w:bottom="1440" w:left="1800" w:header="851" w:footer="992" w:gutter="0"/>
          <w:cols w:space="425" w:num="1"/>
          <w:docGrid w:type="lines" w:linePitch="312" w:charSpace="0"/>
        </w:sectPr>
      </w:pPr>
      <w:r>
        <w:rPr>
          <w:sz w:val="21"/>
        </w:rPr>
        <mc:AlternateContent>
          <mc:Choice Requires="wps">
            <w:drawing>
              <wp:anchor distT="0" distB="0" distL="114300" distR="114300" simplePos="0" relativeHeight="251979776" behindDoc="0" locked="0" layoutInCell="1" allowOverlap="1">
                <wp:simplePos x="0" y="0"/>
                <wp:positionH relativeFrom="column">
                  <wp:posOffset>2107565</wp:posOffset>
                </wp:positionH>
                <wp:positionV relativeFrom="paragraph">
                  <wp:posOffset>1041400</wp:posOffset>
                </wp:positionV>
                <wp:extent cx="588645" cy="166370"/>
                <wp:effectExtent l="127635" t="0" r="163195" b="0"/>
                <wp:wrapNone/>
                <wp:docPr id="47" name="左箭头 47"/>
                <wp:cNvGraphicFramePr/>
                <a:graphic xmlns:a="http://schemas.openxmlformats.org/drawingml/2006/main">
                  <a:graphicData uri="http://schemas.microsoft.com/office/word/2010/wordprocessingShape">
                    <wps:wsp>
                      <wps:cNvSpPr/>
                      <wps:spPr>
                        <a:xfrm rot="18720000">
                          <a:off x="3077210" y="6835775"/>
                          <a:ext cx="588645" cy="166370"/>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6" type="#_x0000_t66" style="position:absolute;left:0pt;margin-left:165.95pt;margin-top:82pt;height:13.1pt;width:46.35pt;rotation:-3145728f;z-index:251979776;v-text-anchor:middle;mso-width-relative:page;mso-height-relative:page;" fillcolor="#ED7D31 [3205]" filled="t" stroked="t" coordsize="21600,21600" o:gfxdata="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C+ZkzG1wAAAAsBAAAPAAAA&#10;AAAAAAEAIAAAACIAAABkcnMvZG93bnJldi54bWxQSwECFAAUAAAACACHTuJAp5l5j4gCAADrBAAA&#10;DgAAAAAAAAABACAAAAAmAQAAZHJzL2Uyb0RvYy54bWxQSwUGAAAAAAYABgBZAQAAIAYAAAAA&#10;" adj="3052,5400">
                <v:fill on="t" focussize="0,0"/>
                <v:stroke weight="1pt" color="#AE5A21 [3205]" miterlimit="8" joinstyle="miter"/>
                <v:imagedata o:title=""/>
                <o:lock v:ext="edit" aspectratio="f"/>
              </v:shape>
            </w:pict>
          </mc:Fallback>
        </mc:AlternateContent>
      </w:r>
      <w:r>
        <w:drawing>
          <wp:inline distT="0" distB="0" distL="114300" distR="114300">
            <wp:extent cx="5186045" cy="2101215"/>
            <wp:effectExtent l="0" t="0" r="10795" b="190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42"/>
                    <a:srcRect l="1145" t="23618" r="398" b="5465"/>
                    <a:stretch>
                      <a:fillRect/>
                    </a:stretch>
                  </pic:blipFill>
                  <pic:spPr>
                    <a:xfrm>
                      <a:off x="0" y="0"/>
                      <a:ext cx="5186045" cy="2101215"/>
                    </a:xfrm>
                    <a:prstGeom prst="rect">
                      <a:avLst/>
                    </a:prstGeom>
                    <a:noFill/>
                    <a:ln w="9525">
                      <a:noFill/>
                    </a:ln>
                  </pic:spPr>
                </pic:pic>
              </a:graphicData>
            </a:graphic>
          </wp:inline>
        </w:drawing>
      </w:r>
    </w:p>
    <w:p>
      <w:pPr>
        <w:pStyle w:val="2"/>
        <w:bidi w:val="0"/>
        <w:jc w:val="both"/>
        <w:rPr>
          <w:rFonts w:hint="default"/>
          <w:lang w:val="en-US" w:eastAsia="zh-CN"/>
        </w:rPr>
      </w:pPr>
      <w:bookmarkStart w:id="40" w:name="_Toc19368"/>
      <w:bookmarkStart w:id="41" w:name="_Toc22490"/>
      <w:bookmarkStart w:id="42" w:name="_Toc15841"/>
      <w:r>
        <w:rPr>
          <w:rFonts w:hint="eastAsia"/>
          <w:lang w:val="en-US" w:eastAsia="zh-CN"/>
        </w:rPr>
        <w:t>阶段性实施与成果发布</w:t>
      </w:r>
      <w:bookmarkEnd w:id="40"/>
      <w:bookmarkEnd w:id="41"/>
      <w:bookmarkEnd w:id="42"/>
    </w:p>
    <w:p>
      <w:pPr>
        <w:rPr>
          <w:rFonts w:hint="default"/>
          <w:lang w:val="en-US" w:eastAsia="zh-CN"/>
        </w:rPr>
      </w:pPr>
      <w:r>
        <w:rPr>
          <w:rFonts w:hint="eastAsia"/>
          <w:lang w:val="en-US" w:eastAsia="zh-CN"/>
        </w:rPr>
        <w:t>如此浩大的工程应该有计划的分阶段实施。这个实施计划既照顾到翻译的完整性。又兼顾经过筛选的主题性的内容。</w:t>
      </w:r>
    </w:p>
    <w:p>
      <w:pPr>
        <w:pStyle w:val="3"/>
        <w:bidi w:val="0"/>
        <w:rPr>
          <w:rFonts w:hint="eastAsia"/>
          <w:lang w:val="en-US" w:eastAsia="zh-CN"/>
        </w:rPr>
      </w:pPr>
      <w:bookmarkStart w:id="43" w:name="_Toc2307"/>
      <w:bookmarkStart w:id="44" w:name="_Toc30978"/>
      <w:bookmarkStart w:id="45" w:name="_Toc24132"/>
      <w:r>
        <w:rPr>
          <w:rFonts w:hint="eastAsia"/>
          <w:lang w:val="en-US" w:eastAsia="zh-CN"/>
        </w:rPr>
        <w:t>项目类型</w:t>
      </w:r>
      <w:bookmarkEnd w:id="43"/>
      <w:bookmarkEnd w:id="44"/>
      <w:bookmarkEnd w:id="45"/>
    </w:p>
    <w:p>
      <w:pPr>
        <w:numPr>
          <w:ilvl w:val="0"/>
          <w:numId w:val="3"/>
        </w:numPr>
        <w:ind w:left="425" w:leftChars="0" w:hanging="425" w:firstLineChars="0"/>
        <w:rPr>
          <w:rFonts w:hint="eastAsia"/>
          <w:lang w:val="en-US" w:eastAsia="zh-CN"/>
        </w:rPr>
      </w:pPr>
      <w:r>
        <w:rPr>
          <w:rFonts w:hint="eastAsia"/>
          <w:lang w:val="en-US" w:eastAsia="zh-CN"/>
        </w:rPr>
        <w:t>整本书 如《法句》</w:t>
      </w:r>
    </w:p>
    <w:p>
      <w:pPr>
        <w:numPr>
          <w:ilvl w:val="0"/>
          <w:numId w:val="3"/>
        </w:numPr>
        <w:ind w:left="425" w:leftChars="0" w:hanging="425" w:firstLineChars="0"/>
        <w:rPr>
          <w:rFonts w:hint="eastAsia"/>
          <w:lang w:val="en-US" w:eastAsia="zh-CN"/>
        </w:rPr>
      </w:pPr>
      <w:r>
        <w:rPr>
          <w:rFonts w:hint="eastAsia"/>
          <w:lang w:val="en-US" w:eastAsia="zh-CN"/>
        </w:rPr>
        <w:t>章节：如《经集 蛇品》</w:t>
      </w:r>
    </w:p>
    <w:p>
      <w:pPr>
        <w:numPr>
          <w:ilvl w:val="0"/>
          <w:numId w:val="3"/>
        </w:numPr>
        <w:ind w:left="425" w:leftChars="0" w:hanging="425" w:firstLineChars="0"/>
        <w:rPr>
          <w:rFonts w:hint="eastAsia"/>
          <w:lang w:val="en-US" w:eastAsia="zh-CN"/>
        </w:rPr>
      </w:pPr>
      <w:r>
        <w:rPr>
          <w:rFonts w:hint="eastAsia"/>
          <w:lang w:val="en-US" w:eastAsia="zh-CN"/>
        </w:rPr>
        <w:t>经文选译 如《大般涅盘经》</w:t>
      </w:r>
    </w:p>
    <w:p>
      <w:pPr>
        <w:numPr>
          <w:ilvl w:val="0"/>
          <w:numId w:val="3"/>
        </w:numPr>
        <w:ind w:left="425" w:leftChars="0" w:hanging="425" w:firstLineChars="0"/>
        <w:rPr>
          <w:rFonts w:hint="eastAsia"/>
          <w:lang w:val="en-US" w:eastAsia="zh-CN"/>
        </w:rPr>
      </w:pPr>
      <w:r>
        <w:rPr>
          <w:rFonts w:hint="eastAsia"/>
          <w:lang w:val="en-US" w:eastAsia="zh-CN"/>
        </w:rPr>
        <w:t>主题翻译 如《入出息念专题》《难达长老传记》主题翻译为从三藏中摄取不同地方的语料组成一个主题。</w:t>
      </w:r>
    </w:p>
    <w:p>
      <w:pPr>
        <w:rPr>
          <w:rFonts w:hint="eastAsia"/>
          <w:lang w:val="en-US" w:eastAsia="zh-CN"/>
        </w:rPr>
      </w:pPr>
    </w:p>
    <w:p>
      <w:pPr>
        <w:pStyle w:val="3"/>
        <w:bidi w:val="0"/>
        <w:rPr>
          <w:rFonts w:hint="eastAsia"/>
          <w:lang w:val="en-US" w:eastAsia="zh-CN"/>
        </w:rPr>
      </w:pPr>
      <w:bookmarkStart w:id="46" w:name="_Toc19904"/>
      <w:bookmarkStart w:id="47" w:name="_Toc21550"/>
      <w:bookmarkStart w:id="48" w:name="_Toc12786"/>
      <w:r>
        <w:rPr>
          <w:rFonts w:hint="eastAsia"/>
          <w:lang w:val="en-US" w:eastAsia="zh-CN"/>
        </w:rPr>
        <w:t>阶段</w:t>
      </w:r>
      <w:bookmarkEnd w:id="46"/>
      <w:bookmarkEnd w:id="47"/>
      <w:bookmarkEnd w:id="48"/>
    </w:p>
    <w:p>
      <w:pPr>
        <w:pStyle w:val="4"/>
        <w:bidi w:val="0"/>
        <w:rPr>
          <w:rFonts w:hint="eastAsia"/>
          <w:lang w:val="en-US" w:eastAsia="zh-CN"/>
        </w:rPr>
      </w:pPr>
      <w:bookmarkStart w:id="49" w:name="_Toc683"/>
      <w:r>
        <w:rPr>
          <w:rFonts w:hint="eastAsia"/>
          <w:lang w:val="en-US" w:eastAsia="zh-CN"/>
        </w:rPr>
        <w:t>四期工程</w:t>
      </w:r>
      <w:bookmarkEnd w:id="49"/>
    </w:p>
    <w:p>
      <w:pPr>
        <w:rPr>
          <w:rFonts w:hint="eastAsia"/>
          <w:lang w:val="en-US" w:eastAsia="zh-CN"/>
        </w:rPr>
      </w:pPr>
      <w:r>
        <w:rPr>
          <w:rFonts w:hint="eastAsia"/>
          <w:lang w:val="en-US" w:eastAsia="zh-CN"/>
        </w:rPr>
        <w:t>优先考虑知名度高，使用频度高，难度低的。每期工程都包含律藏，经藏，阿毗达摩藏</w:t>
      </w:r>
    </w:p>
    <w:p>
      <w:pPr>
        <w:rPr>
          <w:rFonts w:hint="eastAsia"/>
          <w:lang w:val="en-US" w:eastAsia="zh-CN"/>
        </w:rPr>
      </w:pPr>
      <w:r>
        <w:rPr>
          <w:rFonts w:hint="eastAsia"/>
          <w:lang w:val="en-US" w:eastAsia="zh-CN"/>
        </w:rPr>
        <w:t>第一期：侧重知名度高，使用频度高，难度低的。以锻炼队伍，培养人才为主。</w:t>
      </w:r>
    </w:p>
    <w:p>
      <w:pPr>
        <w:rPr>
          <w:rFonts w:hint="eastAsia"/>
          <w:lang w:val="en-US" w:eastAsia="zh-CN"/>
        </w:rPr>
      </w:pPr>
      <w:r>
        <w:rPr>
          <w:rFonts w:hint="eastAsia"/>
          <w:lang w:val="en-US" w:eastAsia="zh-CN"/>
        </w:rPr>
        <w:t>第二期：侧重知名度高，使用频度高，难度中等的。</w:t>
      </w:r>
    </w:p>
    <w:p>
      <w:pPr>
        <w:rPr>
          <w:rFonts w:hint="eastAsia"/>
          <w:lang w:val="en-US" w:eastAsia="zh-CN"/>
        </w:rPr>
      </w:pPr>
      <w:r>
        <w:rPr>
          <w:rFonts w:hint="eastAsia"/>
          <w:lang w:val="en-US" w:eastAsia="zh-CN"/>
        </w:rPr>
        <w:t>第三期：同上</w:t>
      </w:r>
    </w:p>
    <w:p>
      <w:pPr>
        <w:rPr>
          <w:rFonts w:hint="eastAsia"/>
          <w:lang w:val="en-US" w:eastAsia="zh-CN"/>
        </w:rPr>
      </w:pPr>
      <w:r>
        <w:rPr>
          <w:rFonts w:hint="eastAsia"/>
          <w:lang w:val="en-US" w:eastAsia="zh-CN"/>
        </w:rPr>
        <w:t>第四期：其他经文</w:t>
      </w:r>
    </w:p>
    <w:p>
      <w:pPr>
        <w:rPr>
          <w:rFonts w:hint="eastAsia"/>
          <w:lang w:val="en-US" w:eastAsia="zh-CN"/>
        </w:rPr>
      </w:pPr>
    </w:p>
    <w:p>
      <w:pPr>
        <w:rPr>
          <w:rFonts w:hint="eastAsia"/>
          <w:b/>
          <w:bCs/>
          <w:lang w:val="en-US" w:eastAsia="zh-CN"/>
        </w:rPr>
      </w:pPr>
      <w:r>
        <w:rPr>
          <w:rFonts w:hint="eastAsia"/>
          <w:b/>
          <w:bCs/>
          <w:lang w:val="en-US" w:eastAsia="zh-CN"/>
        </w:rPr>
        <w:t>难度：</w:t>
      </w:r>
    </w:p>
    <w:p>
      <w:pPr>
        <w:rPr>
          <w:rFonts w:hint="eastAsia"/>
          <w:lang w:val="en-US" w:eastAsia="zh-CN"/>
        </w:rPr>
      </w:pPr>
      <w:r>
        <w:rPr>
          <w:rFonts w:hint="eastAsia"/>
          <w:lang w:val="en-US" w:eastAsia="zh-CN"/>
        </w:rPr>
        <w:t>有完整译文的翻译难度较低。有译文的义注不多，在表中用蓝色标出。</w:t>
      </w:r>
    </w:p>
    <w:p>
      <w:pPr>
        <w:rPr>
          <w:rFonts w:hint="eastAsia"/>
          <w:lang w:val="en-US" w:eastAsia="zh-CN"/>
        </w:rPr>
      </w:pPr>
      <w:r>
        <w:rPr>
          <w:rFonts w:hint="eastAsia"/>
          <w:lang w:val="en-US" w:eastAsia="zh-CN"/>
        </w:rPr>
        <w:t>有缅文nissaya的缅甸老师容易教。翻译也比较有把握。在表中用绿色和黄色标出。优先考虑义注复注nissaya齐全的。</w:t>
      </w:r>
    </w:p>
    <w:p>
      <w:pPr>
        <w:rPr>
          <w:rFonts w:hint="eastAsia"/>
          <w:lang w:val="en-US" w:eastAsia="zh-CN"/>
        </w:rPr>
      </w:pPr>
    </w:p>
    <w:p>
      <w:pPr>
        <w:pStyle w:val="4"/>
        <w:bidi w:val="0"/>
        <w:rPr>
          <w:rFonts w:hint="eastAsia"/>
          <w:lang w:val="en-US" w:eastAsia="zh-CN"/>
        </w:rPr>
      </w:pPr>
      <w:bookmarkStart w:id="50" w:name="_Toc14884"/>
      <w:r>
        <w:rPr>
          <w:rFonts w:hint="eastAsia"/>
          <w:lang w:val="en-US" w:eastAsia="zh-CN"/>
        </w:rPr>
        <w:t>第一期</w:t>
      </w:r>
      <w:bookmarkEnd w:id="50"/>
    </w:p>
    <w:tbl>
      <w:tblPr>
        <w:tblStyle w:val="17"/>
        <w:tblW w:w="84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0"/>
        <w:gridCol w:w="1745"/>
        <w:gridCol w:w="1866"/>
        <w:gridCol w:w="27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0" w:type="dxa"/>
          </w:tcPr>
          <w:p>
            <w:pPr>
              <w:rPr>
                <w:rFonts w:hint="eastAsia"/>
                <w:lang w:val="en-US" w:eastAsia="zh-CN"/>
              </w:rPr>
            </w:pPr>
            <w:r>
              <w:rPr>
                <w:rFonts w:hint="eastAsia"/>
                <w:lang w:val="en-US" w:eastAsia="zh-CN"/>
              </w:rPr>
              <w:t>《小学》</w:t>
            </w:r>
          </w:p>
        </w:tc>
        <w:tc>
          <w:tcPr>
            <w:tcW w:w="1745" w:type="dxa"/>
          </w:tcPr>
          <w:p>
            <w:pPr>
              <w:rPr>
                <w:rFonts w:hint="eastAsia"/>
                <w:lang w:val="en-US" w:eastAsia="zh-CN"/>
              </w:rPr>
            </w:pPr>
            <w:r>
              <w:rPr>
                <w:rFonts w:hint="eastAsia"/>
                <w:lang w:val="en-US" w:eastAsia="zh-CN"/>
              </w:rPr>
              <w:t>律藏</w:t>
            </w:r>
          </w:p>
        </w:tc>
        <w:tc>
          <w:tcPr>
            <w:tcW w:w="1866" w:type="dxa"/>
          </w:tcPr>
          <w:p>
            <w:pPr>
              <w:rPr>
                <w:rFonts w:hint="eastAsia"/>
                <w:lang w:val="en-US" w:eastAsia="zh-CN"/>
              </w:rPr>
            </w:pPr>
            <w:r>
              <w:rPr>
                <w:rFonts w:hint="eastAsia"/>
                <w:lang w:val="en-US" w:eastAsia="zh-CN"/>
              </w:rPr>
              <w:t>整本</w:t>
            </w:r>
          </w:p>
        </w:tc>
        <w:tc>
          <w:tcPr>
            <w:tcW w:w="2782" w:type="dxa"/>
          </w:tcPr>
          <w:p>
            <w:pPr>
              <w:rPr>
                <w:rFonts w:hint="eastAsia"/>
                <w:lang w:val="en-US" w:eastAsia="zh-CN"/>
              </w:rPr>
            </w:pPr>
            <w:r>
              <w:rPr>
                <w:rFonts w:hint="eastAsia"/>
                <w:lang w:val="en-US" w:eastAsia="zh-CN"/>
              </w:rPr>
              <w:t>已有部分译文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0" w:type="dxa"/>
          </w:tcPr>
          <w:p>
            <w:pPr>
              <w:rPr>
                <w:rFonts w:hint="eastAsia"/>
                <w:lang w:val="en-US" w:eastAsia="zh-CN"/>
              </w:rPr>
            </w:pPr>
            <w:r>
              <w:rPr>
                <w:rFonts w:hint="eastAsia"/>
                <w:lang w:val="en-US" w:eastAsia="zh-CN"/>
              </w:rPr>
              <w:t>《法句》</w:t>
            </w:r>
          </w:p>
        </w:tc>
        <w:tc>
          <w:tcPr>
            <w:tcW w:w="1745" w:type="dxa"/>
          </w:tcPr>
          <w:p>
            <w:pPr>
              <w:rPr>
                <w:rFonts w:hint="eastAsia"/>
                <w:lang w:val="en-US" w:eastAsia="zh-CN"/>
              </w:rPr>
            </w:pPr>
            <w:r>
              <w:rPr>
                <w:rFonts w:hint="eastAsia"/>
                <w:lang w:val="en-US" w:eastAsia="zh-CN"/>
              </w:rPr>
              <w:t>经藏</w:t>
            </w:r>
          </w:p>
        </w:tc>
        <w:tc>
          <w:tcPr>
            <w:tcW w:w="1866" w:type="dxa"/>
          </w:tcPr>
          <w:p>
            <w:pPr>
              <w:rPr>
                <w:rFonts w:hint="eastAsia"/>
                <w:lang w:val="en-US" w:eastAsia="zh-CN"/>
              </w:rPr>
            </w:pPr>
          </w:p>
        </w:tc>
        <w:tc>
          <w:tcPr>
            <w:tcW w:w="2782" w:type="dxa"/>
          </w:tcPr>
          <w:p>
            <w:pPr>
              <w:rPr>
                <w:rFonts w:hint="eastAsia"/>
                <w:lang w:val="en-US" w:eastAsia="zh-CN"/>
              </w:rPr>
            </w:pPr>
            <w:r>
              <w:rPr>
                <w:rFonts w:hint="eastAsia"/>
                <w:lang w:val="en-US" w:eastAsia="zh-CN"/>
              </w:rPr>
              <w:t>难度较低，使用频度高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0" w:type="dxa"/>
          </w:tcPr>
          <w:p>
            <w:pPr>
              <w:rPr>
                <w:rFonts w:hint="eastAsia"/>
                <w:lang w:val="en-US" w:eastAsia="zh-CN"/>
              </w:rPr>
            </w:pPr>
            <w:r>
              <w:rPr>
                <w:rFonts w:hint="eastAsia"/>
                <w:lang w:val="en-US" w:eastAsia="zh-CN"/>
              </w:rPr>
              <w:t>《本生》</w:t>
            </w:r>
          </w:p>
        </w:tc>
        <w:tc>
          <w:tcPr>
            <w:tcW w:w="1745" w:type="dxa"/>
          </w:tcPr>
          <w:p>
            <w:pPr>
              <w:rPr>
                <w:rFonts w:hint="eastAsia"/>
                <w:lang w:val="en-US" w:eastAsia="zh-CN"/>
              </w:rPr>
            </w:pPr>
            <w:r>
              <w:rPr>
                <w:rFonts w:hint="eastAsia"/>
                <w:lang w:val="en-US" w:eastAsia="zh-CN"/>
              </w:rPr>
              <w:t>经藏</w:t>
            </w:r>
          </w:p>
        </w:tc>
        <w:tc>
          <w:tcPr>
            <w:tcW w:w="1866" w:type="dxa"/>
          </w:tcPr>
          <w:p>
            <w:pPr>
              <w:rPr>
                <w:rFonts w:hint="eastAsia"/>
                <w:lang w:val="en-US" w:eastAsia="zh-CN"/>
              </w:rPr>
            </w:pPr>
            <w:r>
              <w:rPr>
                <w:rFonts w:hint="eastAsia"/>
                <w:lang w:val="en-US" w:eastAsia="zh-CN"/>
              </w:rPr>
              <w:t>选故事</w:t>
            </w:r>
          </w:p>
        </w:tc>
        <w:tc>
          <w:tcPr>
            <w:tcW w:w="2782" w:type="dxa"/>
          </w:tcPr>
          <w:p>
            <w:pPr>
              <w:rPr>
                <w:rFonts w:hint="eastAsia"/>
                <w:lang w:val="en-US" w:eastAsia="zh-CN"/>
              </w:rPr>
            </w:pPr>
            <w:r>
              <w:rPr>
                <w:rFonts w:hint="eastAsia"/>
                <w:lang w:val="en-US" w:eastAsia="zh-CN"/>
              </w:rPr>
              <w:t>难度较低，使用频度高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0" w:type="dxa"/>
          </w:tcPr>
          <w:p>
            <w:pPr>
              <w:rPr>
                <w:rFonts w:hint="eastAsia"/>
                <w:lang w:val="en-US" w:eastAsia="zh-CN"/>
              </w:rPr>
            </w:pPr>
            <w:r>
              <w:rPr>
                <w:rFonts w:hint="eastAsia"/>
                <w:lang w:val="en-US" w:eastAsia="zh-CN"/>
              </w:rPr>
              <w:t>《经集》</w:t>
            </w:r>
          </w:p>
        </w:tc>
        <w:tc>
          <w:tcPr>
            <w:tcW w:w="1745" w:type="dxa"/>
          </w:tcPr>
          <w:p>
            <w:pPr>
              <w:rPr>
                <w:rFonts w:hint="eastAsia"/>
                <w:lang w:val="en-US" w:eastAsia="zh-CN"/>
              </w:rPr>
            </w:pPr>
            <w:r>
              <w:rPr>
                <w:rFonts w:hint="eastAsia"/>
                <w:lang w:val="en-US" w:eastAsia="zh-CN"/>
              </w:rPr>
              <w:t>经藏</w:t>
            </w:r>
          </w:p>
        </w:tc>
        <w:tc>
          <w:tcPr>
            <w:tcW w:w="1866" w:type="dxa"/>
          </w:tcPr>
          <w:p>
            <w:pPr>
              <w:rPr>
                <w:rFonts w:hint="eastAsia"/>
                <w:lang w:val="en-US" w:eastAsia="zh-CN"/>
              </w:rPr>
            </w:pPr>
            <w:r>
              <w:rPr>
                <w:rFonts w:hint="eastAsia"/>
                <w:lang w:val="en-US" w:eastAsia="zh-CN"/>
              </w:rPr>
              <w:t>整本</w:t>
            </w:r>
          </w:p>
        </w:tc>
        <w:tc>
          <w:tcPr>
            <w:tcW w:w="2782" w:type="dxa"/>
          </w:tcPr>
          <w:p>
            <w:pPr>
              <w:rPr>
                <w:rFonts w:hint="eastAsia"/>
                <w:lang w:val="en-US" w:eastAsia="zh-CN"/>
              </w:rPr>
            </w:pPr>
            <w:r>
              <w:rPr>
                <w:rFonts w:hint="eastAsia"/>
                <w:lang w:val="en-US" w:eastAsia="zh-CN"/>
              </w:rPr>
              <w:t>有高质量英文译文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0" w:type="dxa"/>
          </w:tcPr>
          <w:p>
            <w:pPr>
              <w:rPr>
                <w:rFonts w:hint="eastAsia"/>
                <w:lang w:val="en-US" w:eastAsia="zh-CN"/>
              </w:rPr>
            </w:pPr>
            <w:r>
              <w:rPr>
                <w:rFonts w:hint="eastAsia"/>
                <w:lang w:val="en-US" w:eastAsia="zh-CN"/>
              </w:rPr>
              <w:t>《大般涅盘经》</w:t>
            </w:r>
          </w:p>
        </w:tc>
        <w:tc>
          <w:tcPr>
            <w:tcW w:w="1745" w:type="dxa"/>
          </w:tcPr>
          <w:p>
            <w:pPr>
              <w:rPr>
                <w:rFonts w:hint="eastAsia"/>
                <w:lang w:val="en-US" w:eastAsia="zh-CN"/>
              </w:rPr>
            </w:pPr>
            <w:r>
              <w:rPr>
                <w:rFonts w:hint="eastAsia"/>
                <w:lang w:val="en-US" w:eastAsia="zh-CN"/>
              </w:rPr>
              <w:t>经藏</w:t>
            </w:r>
          </w:p>
        </w:tc>
        <w:tc>
          <w:tcPr>
            <w:tcW w:w="1866" w:type="dxa"/>
          </w:tcPr>
          <w:p>
            <w:pPr>
              <w:rPr>
                <w:rFonts w:hint="eastAsia"/>
                <w:lang w:val="en-US" w:eastAsia="zh-CN"/>
              </w:rPr>
            </w:pPr>
            <w:r>
              <w:rPr>
                <w:rFonts w:hint="eastAsia"/>
                <w:lang w:val="en-US" w:eastAsia="zh-CN"/>
              </w:rPr>
              <w:t>一部经</w:t>
            </w:r>
          </w:p>
        </w:tc>
        <w:tc>
          <w:tcPr>
            <w:tcW w:w="2782" w:type="dxa"/>
          </w:tcPr>
          <w:p>
            <w:pPr>
              <w:rPr>
                <w:rFonts w:hint="eastAsia"/>
                <w:lang w:val="en-US" w:eastAsia="zh-CN"/>
              </w:rPr>
            </w:pPr>
            <w:r>
              <w:rPr>
                <w:rFonts w:hint="eastAsia"/>
                <w:lang w:val="en-US" w:eastAsia="zh-CN"/>
              </w:rPr>
              <w:t>知名度高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0" w:type="dxa"/>
          </w:tcPr>
          <w:p>
            <w:pPr>
              <w:rPr>
                <w:rFonts w:hint="eastAsia"/>
                <w:lang w:val="en-US" w:eastAsia="zh-CN"/>
              </w:rPr>
            </w:pPr>
            <w:r>
              <w:rPr>
                <w:rFonts w:hint="eastAsia"/>
                <w:lang w:val="en-US" w:eastAsia="zh-CN"/>
              </w:rPr>
              <w:t>《清净之道》</w:t>
            </w:r>
          </w:p>
        </w:tc>
        <w:tc>
          <w:tcPr>
            <w:tcW w:w="1745" w:type="dxa"/>
          </w:tcPr>
          <w:p>
            <w:pPr>
              <w:rPr>
                <w:rFonts w:hint="eastAsia"/>
                <w:lang w:val="en-US" w:eastAsia="zh-CN"/>
              </w:rPr>
            </w:pPr>
          </w:p>
        </w:tc>
        <w:tc>
          <w:tcPr>
            <w:tcW w:w="1866" w:type="dxa"/>
          </w:tcPr>
          <w:p>
            <w:pPr>
              <w:rPr>
                <w:rFonts w:hint="eastAsia"/>
                <w:lang w:val="en-US" w:eastAsia="zh-CN"/>
              </w:rPr>
            </w:pPr>
            <w:r>
              <w:rPr>
                <w:rFonts w:hint="eastAsia"/>
                <w:lang w:val="en-US" w:eastAsia="zh-CN"/>
              </w:rPr>
              <w:t>章节</w:t>
            </w:r>
          </w:p>
        </w:tc>
        <w:tc>
          <w:tcPr>
            <w:tcW w:w="2782" w:type="dxa"/>
          </w:tcPr>
          <w:p>
            <w:pPr>
              <w:rPr>
                <w:rFonts w:hint="eastAsia"/>
                <w:lang w:val="en-US" w:eastAsia="zh-CN"/>
              </w:rPr>
            </w:pPr>
            <w:r>
              <w:rPr>
                <w:rFonts w:hint="eastAsia"/>
                <w:lang w:val="en-US" w:eastAsia="zh-CN"/>
              </w:rPr>
              <w:t>知名度高</w:t>
            </w:r>
          </w:p>
        </w:tc>
      </w:tr>
    </w:tbl>
    <w:p>
      <w:pPr>
        <w:rPr>
          <w:rFonts w:hint="eastAsia"/>
          <w:lang w:val="en-US" w:eastAsia="zh-CN"/>
        </w:rPr>
      </w:pPr>
    </w:p>
    <w:p>
      <w:pPr>
        <w:pStyle w:val="4"/>
        <w:bidi w:val="0"/>
        <w:rPr>
          <w:rFonts w:hint="eastAsia"/>
          <w:lang w:val="en-US" w:eastAsia="zh-CN"/>
        </w:rPr>
      </w:pPr>
      <w:bookmarkStart w:id="51" w:name="_Toc12825"/>
      <w:r>
        <w:rPr>
          <w:rFonts w:hint="eastAsia"/>
          <w:lang w:val="en-US" w:eastAsia="zh-CN"/>
        </w:rPr>
        <w:t>第二期</w:t>
      </w:r>
      <w:bookmarkEnd w:id="51"/>
    </w:p>
    <w:p>
      <w:pPr>
        <w:rPr>
          <w:rFonts w:hint="eastAsia"/>
          <w:lang w:val="en-US" w:eastAsia="zh-CN"/>
        </w:rPr>
      </w:pPr>
      <w:r>
        <w:rPr>
          <w:rFonts w:hint="eastAsia"/>
          <w:lang w:val="en-US" w:eastAsia="zh-CN"/>
        </w:rPr>
        <w:t>《清净之道》</w:t>
      </w:r>
    </w:p>
    <w:p>
      <w:pPr>
        <w:rPr>
          <w:rFonts w:hint="eastAsia"/>
          <w:lang w:val="en-US" w:eastAsia="zh-CN"/>
        </w:rPr>
      </w:pPr>
      <w:r>
        <w:rPr>
          <w:rFonts w:hint="eastAsia"/>
          <w:lang w:val="en-US" w:eastAsia="zh-CN"/>
        </w:rPr>
        <w:t>《长老偈》</w:t>
      </w:r>
    </w:p>
    <w:p>
      <w:pPr>
        <w:rPr>
          <w:rFonts w:hint="eastAsia"/>
          <w:lang w:val="en-US" w:eastAsia="zh-CN"/>
        </w:rPr>
      </w:pPr>
      <w:r>
        <w:rPr>
          <w:rFonts w:hint="eastAsia"/>
          <w:lang w:val="en-US" w:eastAsia="zh-CN"/>
        </w:rPr>
        <w:t>《天宫故事》</w:t>
      </w:r>
    </w:p>
    <w:p>
      <w:pPr>
        <w:rPr>
          <w:rFonts w:hint="eastAsia"/>
          <w:lang w:val="en-US" w:eastAsia="zh-CN"/>
        </w:rPr>
      </w:pPr>
      <w:r>
        <w:rPr>
          <w:rFonts w:hint="eastAsia"/>
          <w:lang w:val="en-US" w:eastAsia="zh-CN"/>
        </w:rPr>
        <w:t>《鬼故事》</w:t>
      </w:r>
    </w:p>
    <w:p>
      <w:pPr>
        <w:rPr>
          <w:rFonts w:hint="eastAsia"/>
          <w:lang w:val="en-US" w:eastAsia="zh-CN"/>
        </w:rPr>
      </w:pPr>
      <w:r>
        <w:rPr>
          <w:rFonts w:hint="eastAsia"/>
          <w:lang w:val="en-US" w:eastAsia="zh-CN"/>
        </w:rPr>
        <w:t>《名人传记》</w:t>
      </w:r>
    </w:p>
    <w:p>
      <w:pPr>
        <w:rPr>
          <w:rFonts w:hint="eastAsia"/>
          <w:lang w:val="en-US" w:eastAsia="zh-CN"/>
        </w:rPr>
      </w:pPr>
      <w:r>
        <w:rPr>
          <w:rFonts w:hint="eastAsia"/>
          <w:lang w:val="en-US" w:eastAsia="zh-CN"/>
        </w:rPr>
        <w:t>《梵网经》</w:t>
      </w:r>
    </w:p>
    <w:p>
      <w:pPr>
        <w:rPr>
          <w:rFonts w:hint="eastAsia"/>
          <w:lang w:val="en-US" w:eastAsia="zh-CN"/>
        </w:rPr>
      </w:pPr>
      <w:r>
        <w:rPr>
          <w:rFonts w:hint="eastAsia"/>
          <w:lang w:val="en-US" w:eastAsia="zh-CN"/>
        </w:rPr>
        <w:t>《巴蒂摩卡-疑惑度脱》-律藏</w:t>
      </w:r>
    </w:p>
    <w:p>
      <w:pPr>
        <w:rPr>
          <w:rFonts w:hint="eastAsia"/>
          <w:lang w:val="en-US" w:eastAsia="zh-CN"/>
        </w:rPr>
      </w:pPr>
      <w:r>
        <w:rPr>
          <w:rFonts w:hint="eastAsia"/>
          <w:lang w:val="en-US" w:eastAsia="zh-CN"/>
        </w:rPr>
        <w:t>经藏选译</w:t>
      </w:r>
    </w:p>
    <w:p>
      <w:pPr>
        <w:pStyle w:val="4"/>
        <w:bidi w:val="0"/>
        <w:rPr>
          <w:rFonts w:hint="eastAsia"/>
          <w:lang w:val="en-US" w:eastAsia="zh-CN"/>
        </w:rPr>
      </w:pPr>
      <w:bookmarkStart w:id="52" w:name="_Toc31115"/>
      <w:r>
        <w:rPr>
          <w:rFonts w:hint="eastAsia"/>
          <w:lang w:val="en-US" w:eastAsia="zh-CN"/>
        </w:rPr>
        <w:t>第三期</w:t>
      </w:r>
      <w:bookmarkEnd w:id="52"/>
    </w:p>
    <w:p>
      <w:pPr>
        <w:rPr>
          <w:rFonts w:hint="eastAsia"/>
          <w:lang w:val="en-US" w:eastAsia="zh-CN"/>
        </w:rPr>
      </w:pPr>
      <w:r>
        <w:rPr>
          <w:rFonts w:hint="eastAsia"/>
          <w:lang w:val="en-US" w:eastAsia="zh-CN"/>
        </w:rPr>
        <w:t>《清净之道》</w:t>
      </w:r>
    </w:p>
    <w:p>
      <w:pPr>
        <w:rPr>
          <w:rFonts w:hint="eastAsia"/>
          <w:lang w:val="en-US" w:eastAsia="zh-CN"/>
        </w:rPr>
      </w:pPr>
      <w:r>
        <w:rPr>
          <w:rFonts w:hint="eastAsia"/>
          <w:lang w:val="en-US" w:eastAsia="zh-CN"/>
        </w:rPr>
        <w:t>《经藏选译》</w:t>
      </w:r>
    </w:p>
    <w:p>
      <w:pPr>
        <w:rPr>
          <w:rFonts w:hint="eastAsia"/>
          <w:lang w:val="en-US" w:eastAsia="zh-CN"/>
        </w:rPr>
      </w:pPr>
      <w:r>
        <w:rPr>
          <w:rFonts w:hint="eastAsia"/>
          <w:lang w:val="en-US" w:eastAsia="zh-CN"/>
        </w:rPr>
        <w:t>《律藏选译》</w:t>
      </w:r>
    </w:p>
    <w:p>
      <w:pPr>
        <w:rPr>
          <w:rFonts w:hint="eastAsia"/>
          <w:lang w:val="en-US" w:eastAsia="zh-CN"/>
        </w:rPr>
      </w:pPr>
      <w:r>
        <w:rPr>
          <w:rFonts w:hint="eastAsia"/>
          <w:lang w:val="en-US" w:eastAsia="zh-CN"/>
        </w:rPr>
        <w:t>《阿毗达摩藏》选译</w:t>
      </w:r>
    </w:p>
    <w:p>
      <w:pPr>
        <w:rPr>
          <w:rFonts w:hint="eastAsia"/>
          <w:lang w:val="en-US" w:eastAsia="zh-CN"/>
        </w:rPr>
      </w:pPr>
    </w:p>
    <w:p>
      <w:pPr>
        <w:pStyle w:val="4"/>
        <w:bidi w:val="0"/>
        <w:rPr>
          <w:rFonts w:hint="eastAsia"/>
          <w:lang w:val="en-US" w:eastAsia="zh-CN"/>
        </w:rPr>
      </w:pPr>
      <w:bookmarkStart w:id="53" w:name="_Toc13812"/>
      <w:r>
        <w:rPr>
          <w:rFonts w:hint="eastAsia"/>
          <w:lang w:val="en-US" w:eastAsia="zh-CN"/>
        </w:rPr>
        <w:t>第四期</w:t>
      </w:r>
      <w:bookmarkEnd w:id="53"/>
    </w:p>
    <w:p>
      <w:pPr>
        <w:rPr>
          <w:rFonts w:hint="eastAsia"/>
          <w:lang w:val="en-US" w:eastAsia="zh-CN"/>
        </w:rPr>
      </w:pPr>
      <w:r>
        <w:rPr>
          <w:rFonts w:hint="eastAsia"/>
          <w:lang w:val="en-US" w:eastAsia="zh-CN"/>
        </w:rPr>
        <w:t>《经藏选译》选译</w:t>
      </w:r>
    </w:p>
    <w:p>
      <w:pPr>
        <w:rPr>
          <w:rFonts w:hint="eastAsia"/>
          <w:lang w:val="en-US" w:eastAsia="zh-CN"/>
        </w:rPr>
      </w:pPr>
      <w:r>
        <w:rPr>
          <w:rFonts w:hint="eastAsia"/>
          <w:lang w:val="en-US" w:eastAsia="zh-CN"/>
        </w:rPr>
        <w:t>《律藏选译》选译</w:t>
      </w:r>
    </w:p>
    <w:p>
      <w:pPr>
        <w:rPr>
          <w:rFonts w:hint="eastAsia"/>
          <w:lang w:val="en-US" w:eastAsia="zh-CN"/>
        </w:rPr>
      </w:pPr>
      <w:r>
        <w:rPr>
          <w:rFonts w:hint="eastAsia"/>
          <w:lang w:val="en-US" w:eastAsia="zh-CN"/>
        </w:rPr>
        <w:t>《阿毗达摩藏》选译</w:t>
      </w:r>
    </w:p>
    <w:p>
      <w:pPr>
        <w:pStyle w:val="3"/>
        <w:rPr>
          <w:ins w:id="896" w:author="ASUS" w:date="2021-04-30T16:36:32Z"/>
          <w:rFonts w:hint="eastAsia"/>
          <w:lang w:val="en-US" w:eastAsia="zh-CN"/>
        </w:rPr>
        <w:sectPr>
          <w:pgSz w:w="11906" w:h="16838"/>
          <w:pgMar w:top="1440" w:right="1800" w:bottom="1440" w:left="1800" w:header="851" w:footer="992" w:gutter="0"/>
          <w:cols w:space="425" w:num="1"/>
          <w:docGrid w:type="lines" w:linePitch="312" w:charSpace="0"/>
        </w:sectPr>
        <w:pPrChange w:id="895" w:author="ASUS" w:date="2021-04-30T16:36:20Z">
          <w:pPr/>
        </w:pPrChange>
      </w:pPr>
    </w:p>
    <w:p>
      <w:pPr>
        <w:pStyle w:val="3"/>
        <w:bidi w:val="0"/>
        <w:rPr>
          <w:ins w:id="897" w:author="ASUS" w:date="2021-04-30T16:36:47Z"/>
          <w:rFonts w:hint="eastAsia"/>
          <w:lang w:val="en-US" w:eastAsia="zh-CN"/>
        </w:rPr>
      </w:pPr>
      <w:ins w:id="898" w:author="ASUS" w:date="2021-04-30T16:36:05Z">
        <w:bookmarkStart w:id="54" w:name="_Toc12179"/>
        <w:r>
          <w:rPr>
            <w:rFonts w:hint="eastAsia"/>
            <w:lang w:val="en-US" w:eastAsia="zh-CN"/>
          </w:rPr>
          <w:t>项目</w:t>
        </w:r>
      </w:ins>
      <w:ins w:id="899" w:author="ASUS" w:date="2021-04-30T16:36:13Z">
        <w:r>
          <w:rPr>
            <w:rFonts w:hint="eastAsia"/>
            <w:lang w:val="en-US" w:eastAsia="zh-CN"/>
          </w:rPr>
          <w:t>成果</w:t>
        </w:r>
        <w:bookmarkEnd w:id="54"/>
      </w:ins>
      <w:bookmarkStart w:id="55" w:name="_Toc8337"/>
      <w:bookmarkStart w:id="56" w:name="_Toc9836"/>
    </w:p>
    <w:p>
      <w:pPr>
        <w:rPr>
          <w:ins w:id="900" w:author="ASUS" w:date="2021-04-30T16:37:32Z"/>
          <w:rFonts w:hint="eastAsia"/>
          <w:lang w:val="en-US" w:eastAsia="zh-CN"/>
        </w:rPr>
      </w:pPr>
      <w:ins w:id="901" w:author="ASUS" w:date="2021-04-30T17:17:45Z">
        <w:r>
          <w:rPr>
            <w:rFonts w:hint="eastAsia"/>
            <w:lang w:val="en-US" w:eastAsia="zh-CN"/>
          </w:rPr>
          <w:t>本</w:t>
        </w:r>
      </w:ins>
      <w:ins w:id="902" w:author="ASUS" w:date="2021-04-30T16:37:01Z">
        <w:r>
          <w:rPr>
            <w:rFonts w:hint="eastAsia"/>
            <w:lang w:val="en-US" w:eastAsia="zh-CN"/>
          </w:rPr>
          <w:t>项目</w:t>
        </w:r>
      </w:ins>
      <w:ins w:id="903" w:author="ASUS" w:date="2021-04-30T16:37:25Z">
        <w:r>
          <w:rPr>
            <w:rFonts w:hint="eastAsia"/>
            <w:lang w:val="en-US" w:eastAsia="zh-CN"/>
          </w:rPr>
          <w:t>将</w:t>
        </w:r>
      </w:ins>
      <w:ins w:id="904" w:author="ASUS" w:date="2021-04-30T16:37:27Z">
        <w:r>
          <w:rPr>
            <w:rFonts w:hint="eastAsia"/>
            <w:lang w:val="en-US" w:eastAsia="zh-CN"/>
          </w:rPr>
          <w:t>产生</w:t>
        </w:r>
      </w:ins>
      <w:ins w:id="905" w:author="ASUS" w:date="2021-04-30T16:37:29Z">
        <w:r>
          <w:rPr>
            <w:rFonts w:hint="eastAsia"/>
            <w:lang w:val="en-US" w:eastAsia="zh-CN"/>
          </w:rPr>
          <w:t>五大</w:t>
        </w:r>
      </w:ins>
      <w:ins w:id="906" w:author="ASUS" w:date="2021-04-30T16:37:30Z">
        <w:r>
          <w:rPr>
            <w:rFonts w:hint="eastAsia"/>
            <w:lang w:val="en-US" w:eastAsia="zh-CN"/>
          </w:rPr>
          <w:t>成果</w:t>
        </w:r>
      </w:ins>
    </w:p>
    <w:p>
      <w:pPr>
        <w:numPr>
          <w:ilvl w:val="0"/>
          <w:numId w:val="4"/>
        </w:numPr>
        <w:ind w:left="425" w:hanging="425" w:firstLineChars="0"/>
        <w:rPr>
          <w:ins w:id="907" w:author="ASUS" w:date="2021-04-30T16:38:30Z"/>
          <w:rFonts w:hint="eastAsia"/>
          <w:lang w:val="en-US" w:eastAsia="zh-CN"/>
        </w:rPr>
      </w:pPr>
      <w:ins w:id="908" w:author="ASUS" w:date="2021-04-30T16:37:49Z">
        <w:r>
          <w:rPr>
            <w:rFonts w:hint="eastAsia"/>
            <w:lang w:val="en-US" w:eastAsia="zh-CN"/>
          </w:rPr>
          <w:t>包含</w:t>
        </w:r>
      </w:ins>
      <w:ins w:id="909" w:author="ASUS" w:date="2021-04-30T16:37:50Z">
        <w:r>
          <w:rPr>
            <w:rFonts w:hint="eastAsia"/>
            <w:lang w:val="en-US" w:eastAsia="zh-CN"/>
          </w:rPr>
          <w:t>根本</w:t>
        </w:r>
      </w:ins>
      <w:ins w:id="910" w:author="ASUS" w:date="2021-04-30T16:37:53Z">
        <w:r>
          <w:rPr>
            <w:rFonts w:hint="eastAsia"/>
            <w:lang w:val="en-US" w:eastAsia="zh-CN"/>
          </w:rPr>
          <w:t>、</w:t>
        </w:r>
      </w:ins>
      <w:ins w:id="911" w:author="ASUS" w:date="2021-04-30T16:37:54Z">
        <w:r>
          <w:rPr>
            <w:rFonts w:hint="eastAsia"/>
            <w:lang w:val="en-US" w:eastAsia="zh-CN"/>
          </w:rPr>
          <w:t>义注</w:t>
        </w:r>
      </w:ins>
      <w:ins w:id="912" w:author="ASUS" w:date="2021-04-30T16:37:57Z">
        <w:r>
          <w:rPr>
            <w:rFonts w:hint="eastAsia"/>
            <w:lang w:val="en-US" w:eastAsia="zh-CN"/>
          </w:rPr>
          <w:t>和</w:t>
        </w:r>
      </w:ins>
      <w:ins w:id="913" w:author="ASUS" w:date="2021-04-30T16:37:58Z">
        <w:r>
          <w:rPr>
            <w:rFonts w:hint="eastAsia"/>
            <w:lang w:val="en-US" w:eastAsia="zh-CN"/>
          </w:rPr>
          <w:t>复注</w:t>
        </w:r>
      </w:ins>
      <w:ins w:id="914" w:author="ASUS" w:date="2021-04-30T16:37:59Z">
        <w:r>
          <w:rPr>
            <w:rFonts w:hint="eastAsia"/>
            <w:lang w:val="en-US" w:eastAsia="zh-CN"/>
          </w:rPr>
          <w:t>在</w:t>
        </w:r>
      </w:ins>
      <w:ins w:id="915" w:author="ASUS" w:date="2021-04-30T16:38:00Z">
        <w:r>
          <w:rPr>
            <w:rFonts w:hint="eastAsia"/>
            <w:lang w:val="en-US" w:eastAsia="zh-CN"/>
          </w:rPr>
          <w:t>内</w:t>
        </w:r>
      </w:ins>
      <w:ins w:id="916" w:author="ASUS" w:date="2021-04-30T16:38:01Z">
        <w:r>
          <w:rPr>
            <w:rFonts w:hint="eastAsia"/>
            <w:lang w:val="en-US" w:eastAsia="zh-CN"/>
          </w:rPr>
          <w:t>的</w:t>
        </w:r>
      </w:ins>
      <w:ins w:id="917" w:author="ASUS" w:date="2021-04-30T16:37:42Z">
        <w:r>
          <w:rPr>
            <w:rFonts w:hint="eastAsia"/>
            <w:lang w:val="en-US" w:eastAsia="zh-CN"/>
          </w:rPr>
          <w:t>全</w:t>
        </w:r>
      </w:ins>
      <w:ins w:id="918" w:author="ASUS" w:date="2021-04-30T16:37:44Z">
        <w:r>
          <w:rPr>
            <w:rFonts w:hint="eastAsia"/>
            <w:lang w:val="en-US" w:eastAsia="zh-CN"/>
          </w:rPr>
          <w:t>三藏</w:t>
        </w:r>
      </w:ins>
      <w:ins w:id="919" w:author="ASUS" w:date="2021-04-30T16:38:14Z">
        <w:r>
          <w:rPr>
            <w:rFonts w:hint="eastAsia"/>
            <w:lang w:val="en-US" w:eastAsia="zh-CN"/>
          </w:rPr>
          <w:t>中文</w:t>
        </w:r>
      </w:ins>
      <w:ins w:id="920" w:author="ASUS" w:date="2021-04-30T16:38:15Z">
        <w:r>
          <w:rPr>
            <w:rFonts w:hint="eastAsia"/>
            <w:lang w:val="en-US" w:eastAsia="zh-CN"/>
          </w:rPr>
          <w:t>译文</w:t>
        </w:r>
      </w:ins>
    </w:p>
    <w:p>
      <w:pPr>
        <w:numPr>
          <w:ilvl w:val="0"/>
          <w:numId w:val="4"/>
        </w:numPr>
        <w:ind w:left="425" w:hanging="425" w:firstLineChars="0"/>
        <w:rPr>
          <w:ins w:id="921" w:author="ASUS" w:date="2021-04-30T16:38:54Z"/>
          <w:rFonts w:hint="eastAsia"/>
          <w:lang w:val="en-US" w:eastAsia="zh-CN"/>
        </w:rPr>
      </w:pPr>
      <w:ins w:id="922" w:author="ASUS" w:date="2021-04-30T16:38:31Z">
        <w:r>
          <w:rPr>
            <w:rFonts w:hint="eastAsia"/>
            <w:lang w:val="en-US" w:eastAsia="zh-CN"/>
          </w:rPr>
          <w:t>包含根本、义注和复注在内的全三藏中文译文</w:t>
        </w:r>
      </w:ins>
    </w:p>
    <w:p>
      <w:pPr>
        <w:numPr>
          <w:ilvl w:val="0"/>
          <w:numId w:val="4"/>
        </w:numPr>
        <w:ind w:left="425" w:hanging="425" w:firstLineChars="0"/>
        <w:rPr>
          <w:ins w:id="923" w:author="ASUS" w:date="2021-04-30T16:40:25Z"/>
          <w:rFonts w:hint="eastAsia"/>
          <w:lang w:val="en-US" w:eastAsia="zh-CN"/>
        </w:rPr>
      </w:pPr>
      <w:ins w:id="924" w:author="ASUS" w:date="2021-04-30T16:39:05Z">
        <w:r>
          <w:rPr>
            <w:rFonts w:hint="eastAsia"/>
            <w:lang w:val="en-US" w:eastAsia="zh-CN"/>
          </w:rPr>
          <w:t>最全的</w:t>
        </w:r>
      </w:ins>
      <w:ins w:id="925" w:author="ASUS" w:date="2021-04-30T16:39:07Z">
        <w:r>
          <w:rPr>
            <w:rFonts w:hint="eastAsia"/>
            <w:lang w:val="en-US" w:eastAsia="zh-CN"/>
          </w:rPr>
          <w:t>三藏</w:t>
        </w:r>
      </w:ins>
      <w:ins w:id="926" w:author="ASUS" w:date="2021-04-30T16:39:08Z">
        <w:r>
          <w:rPr>
            <w:rFonts w:hint="eastAsia"/>
            <w:lang w:val="en-US" w:eastAsia="zh-CN"/>
          </w:rPr>
          <w:t>字典</w:t>
        </w:r>
      </w:ins>
    </w:p>
    <w:p>
      <w:pPr>
        <w:numPr>
          <w:ilvl w:val="0"/>
          <w:numId w:val="4"/>
        </w:numPr>
        <w:ind w:left="425" w:hanging="425" w:firstLineChars="0"/>
        <w:rPr>
          <w:ins w:id="927" w:author="ASUS" w:date="2021-04-30T16:40:40Z"/>
          <w:rFonts w:hint="eastAsia"/>
          <w:lang w:val="en-US" w:eastAsia="zh-CN"/>
        </w:rPr>
      </w:pPr>
      <w:ins w:id="928" w:author="ASUS" w:date="2021-04-30T16:40:30Z">
        <w:r>
          <w:rPr>
            <w:rFonts w:hint="eastAsia"/>
            <w:lang w:val="en-US" w:eastAsia="zh-CN"/>
          </w:rPr>
          <w:t>教学</w:t>
        </w:r>
      </w:ins>
      <w:ins w:id="929" w:author="ASUS" w:date="2021-04-30T16:40:32Z">
        <w:r>
          <w:rPr>
            <w:rFonts w:hint="eastAsia"/>
            <w:lang w:val="en-US" w:eastAsia="zh-CN"/>
          </w:rPr>
          <w:t>视频</w:t>
        </w:r>
      </w:ins>
    </w:p>
    <w:p>
      <w:pPr>
        <w:numPr>
          <w:ilvl w:val="0"/>
          <w:numId w:val="4"/>
        </w:numPr>
        <w:ind w:left="425" w:hanging="425" w:firstLineChars="0"/>
        <w:rPr>
          <w:ins w:id="930" w:author="ASUS" w:date="2021-04-30T16:41:14Z"/>
          <w:rFonts w:hint="eastAsia"/>
          <w:lang w:val="en-US" w:eastAsia="zh-CN"/>
        </w:rPr>
      </w:pPr>
      <w:ins w:id="931" w:author="ASUS" w:date="2021-04-30T16:40:56Z">
        <w:r>
          <w:rPr>
            <w:rFonts w:hint="eastAsia"/>
            <w:lang w:val="en-US" w:eastAsia="zh-CN"/>
          </w:rPr>
          <w:t>三藏</w:t>
        </w:r>
      </w:ins>
      <w:ins w:id="932" w:author="ASUS" w:date="2021-04-30T16:40:47Z">
        <w:r>
          <w:rPr>
            <w:rFonts w:hint="eastAsia"/>
            <w:lang w:val="en-US" w:eastAsia="zh-CN"/>
          </w:rPr>
          <w:t>教学</w:t>
        </w:r>
      </w:ins>
      <w:ins w:id="933" w:author="ASUS" w:date="2021-04-30T16:40:59Z">
        <w:r>
          <w:rPr>
            <w:rFonts w:hint="eastAsia"/>
            <w:lang w:val="en-US" w:eastAsia="zh-CN"/>
          </w:rPr>
          <w:t>与</w:t>
        </w:r>
      </w:ins>
      <w:ins w:id="934" w:author="ASUS" w:date="2021-04-30T16:41:00Z">
        <w:r>
          <w:rPr>
            <w:rFonts w:hint="eastAsia"/>
            <w:lang w:val="en-US" w:eastAsia="zh-CN"/>
          </w:rPr>
          <w:t>研究</w:t>
        </w:r>
      </w:ins>
      <w:ins w:id="935" w:author="ASUS" w:date="2021-04-30T16:41:03Z">
        <w:r>
          <w:rPr>
            <w:rFonts w:hint="eastAsia"/>
            <w:lang w:val="en-US" w:eastAsia="zh-CN"/>
          </w:rPr>
          <w:t>平台</w:t>
        </w:r>
      </w:ins>
    </w:p>
    <w:p>
      <w:pPr>
        <w:pStyle w:val="4"/>
        <w:rPr>
          <w:ins w:id="936" w:author="ASUS" w:date="2021-04-30T16:41:39Z"/>
          <w:rFonts w:hint="eastAsia"/>
          <w:lang w:val="en-US" w:eastAsia="zh-CN"/>
        </w:rPr>
      </w:pPr>
      <w:ins w:id="937" w:author="ASUS" w:date="2021-04-30T16:41:21Z">
        <w:r>
          <w:rPr>
            <w:rFonts w:hint="eastAsia"/>
            <w:lang w:val="en-US" w:eastAsia="zh-CN"/>
          </w:rPr>
          <w:t>中文译文</w:t>
        </w:r>
      </w:ins>
    </w:p>
    <w:p>
      <w:pPr>
        <w:rPr>
          <w:ins w:id="938" w:author="ASUS" w:date="2021-04-30T16:47:02Z"/>
          <w:rFonts w:hint="eastAsia"/>
          <w:lang w:val="en-US" w:eastAsia="zh-CN"/>
        </w:rPr>
      </w:pPr>
      <w:ins w:id="939" w:author="ASUS" w:date="2021-04-30T16:41:49Z">
        <w:r>
          <w:rPr>
            <w:rFonts w:hint="eastAsia"/>
            <w:lang w:val="en-US" w:eastAsia="zh-CN"/>
          </w:rPr>
          <w:t>目前</w:t>
        </w:r>
      </w:ins>
      <w:ins w:id="940" w:author="ASUS" w:date="2021-04-30T16:41:50Z">
        <w:r>
          <w:rPr>
            <w:rFonts w:hint="eastAsia"/>
            <w:lang w:val="en-US" w:eastAsia="zh-CN"/>
          </w:rPr>
          <w:t>的</w:t>
        </w:r>
      </w:ins>
      <w:ins w:id="941" w:author="ASUS" w:date="2021-04-30T16:41:57Z">
        <w:r>
          <w:rPr>
            <w:rFonts w:hint="eastAsia"/>
            <w:lang w:val="en-US" w:eastAsia="zh-CN"/>
          </w:rPr>
          <w:t>巴利语</w:t>
        </w:r>
      </w:ins>
      <w:ins w:id="942" w:author="ASUS" w:date="2021-04-30T16:41:52Z">
        <w:r>
          <w:rPr>
            <w:rFonts w:hint="eastAsia"/>
            <w:lang w:val="en-US" w:eastAsia="zh-CN"/>
          </w:rPr>
          <w:t>三藏</w:t>
        </w:r>
      </w:ins>
      <w:ins w:id="943" w:author="ASUS" w:date="2021-04-30T16:42:03Z">
        <w:r>
          <w:rPr>
            <w:rFonts w:hint="eastAsia"/>
            <w:lang w:val="en-US" w:eastAsia="zh-CN"/>
          </w:rPr>
          <w:t>的</w:t>
        </w:r>
      </w:ins>
      <w:ins w:id="944" w:author="ASUS" w:date="2021-04-30T16:42:05Z">
        <w:r>
          <w:rPr>
            <w:rFonts w:hint="eastAsia"/>
            <w:lang w:val="en-US" w:eastAsia="zh-CN"/>
          </w:rPr>
          <w:t>中文</w:t>
        </w:r>
      </w:ins>
      <w:ins w:id="945" w:author="ASUS" w:date="2021-04-30T16:42:06Z">
        <w:r>
          <w:rPr>
            <w:rFonts w:hint="eastAsia"/>
            <w:lang w:val="en-US" w:eastAsia="zh-CN"/>
          </w:rPr>
          <w:t>译文</w:t>
        </w:r>
      </w:ins>
      <w:ins w:id="946" w:author="ASUS" w:date="2021-04-30T16:43:17Z">
        <w:r>
          <w:rPr>
            <w:rFonts w:hint="eastAsia"/>
            <w:lang w:val="en-US" w:eastAsia="zh-CN"/>
          </w:rPr>
          <w:t>的</w:t>
        </w:r>
      </w:ins>
      <w:ins w:id="947" w:author="ASUS" w:date="2021-04-30T16:43:19Z">
        <w:r>
          <w:rPr>
            <w:rFonts w:hint="eastAsia"/>
            <w:lang w:val="en-US" w:eastAsia="zh-CN"/>
          </w:rPr>
          <w:t>各个</w:t>
        </w:r>
      </w:ins>
      <w:ins w:id="948" w:author="ASUS" w:date="2021-04-30T16:43:22Z">
        <w:r>
          <w:rPr>
            <w:rFonts w:hint="eastAsia"/>
            <w:lang w:val="en-US" w:eastAsia="zh-CN"/>
          </w:rPr>
          <w:t>版本</w:t>
        </w:r>
      </w:ins>
      <w:ins w:id="949" w:author="ASUS" w:date="2021-04-30T16:42:09Z">
        <w:r>
          <w:rPr>
            <w:rFonts w:hint="eastAsia"/>
            <w:lang w:val="en-US" w:eastAsia="zh-CN"/>
          </w:rPr>
          <w:t>仅</w:t>
        </w:r>
      </w:ins>
      <w:ins w:id="950" w:author="ASUS" w:date="2021-04-30T16:42:11Z">
        <w:r>
          <w:rPr>
            <w:rFonts w:hint="eastAsia"/>
            <w:lang w:val="en-US" w:eastAsia="zh-CN"/>
          </w:rPr>
          <w:t>限于</w:t>
        </w:r>
      </w:ins>
      <w:ins w:id="951" w:author="ASUS" w:date="2021-04-30T16:42:15Z">
        <w:r>
          <w:rPr>
            <w:rFonts w:hint="eastAsia"/>
            <w:lang w:val="en-US" w:eastAsia="zh-CN"/>
          </w:rPr>
          <w:t>根本</w:t>
        </w:r>
      </w:ins>
      <w:ins w:id="952" w:author="ASUS" w:date="2021-04-30T16:42:21Z">
        <w:r>
          <w:rPr>
            <w:rFonts w:hint="eastAsia"/>
            <w:lang w:val="en-US" w:eastAsia="zh-CN"/>
          </w:rPr>
          <w:t>（</w:t>
        </w:r>
      </w:ins>
      <w:ins w:id="953" w:author="ASUS" w:date="2021-04-30T16:42:32Z">
        <w:r>
          <w:rPr>
            <w:rFonts w:hint="eastAsia"/>
            <w:lang w:val="en-US" w:eastAsia="zh-CN"/>
          </w:rPr>
          <w:t>mūla</w:t>
        </w:r>
      </w:ins>
      <w:ins w:id="954" w:author="ASUS" w:date="2021-04-30T16:42:22Z">
        <w:r>
          <w:rPr>
            <w:rFonts w:hint="eastAsia"/>
            <w:lang w:val="en-US" w:eastAsia="zh-CN"/>
          </w:rPr>
          <w:t>）</w:t>
        </w:r>
      </w:ins>
      <w:ins w:id="955" w:author="ASUS" w:date="2021-04-30T16:42:20Z">
        <w:r>
          <w:rPr>
            <w:rFonts w:hint="eastAsia"/>
            <w:lang w:val="en-US" w:eastAsia="zh-CN"/>
          </w:rPr>
          <w:t>部分</w:t>
        </w:r>
      </w:ins>
      <w:ins w:id="956" w:author="ASUS" w:date="2021-04-30T16:42:35Z">
        <w:r>
          <w:rPr>
            <w:rFonts w:hint="eastAsia"/>
            <w:lang w:val="en-US" w:eastAsia="zh-CN"/>
          </w:rPr>
          <w:t>。</w:t>
        </w:r>
      </w:ins>
      <w:ins w:id="957" w:author="ASUS" w:date="2021-04-30T16:42:39Z">
        <w:r>
          <w:rPr>
            <w:rFonts w:hint="eastAsia"/>
            <w:lang w:val="en-US" w:eastAsia="zh-CN"/>
          </w:rPr>
          <w:t>文字</w:t>
        </w:r>
      </w:ins>
      <w:ins w:id="958" w:author="ASUS" w:date="2021-04-30T16:42:41Z">
        <w:r>
          <w:rPr>
            <w:rFonts w:hint="eastAsia"/>
            <w:lang w:val="en-US" w:eastAsia="zh-CN"/>
          </w:rPr>
          <w:t>量</w:t>
        </w:r>
      </w:ins>
      <w:ins w:id="959" w:author="ASUS" w:date="2021-04-30T16:42:45Z">
        <w:r>
          <w:rPr>
            <w:rFonts w:hint="eastAsia"/>
            <w:lang w:val="en-US" w:eastAsia="zh-CN"/>
          </w:rPr>
          <w:t>不到</w:t>
        </w:r>
      </w:ins>
      <w:ins w:id="960" w:author="ASUS" w:date="2021-04-30T16:42:47Z">
        <w:r>
          <w:rPr>
            <w:rFonts w:hint="eastAsia"/>
            <w:lang w:val="en-US" w:eastAsia="zh-CN"/>
          </w:rPr>
          <w:t>全</w:t>
        </w:r>
      </w:ins>
      <w:ins w:id="961" w:author="ASUS" w:date="2021-04-30T16:42:49Z">
        <w:r>
          <w:rPr>
            <w:rFonts w:hint="eastAsia"/>
            <w:lang w:val="en-US" w:eastAsia="zh-CN"/>
          </w:rPr>
          <w:t>三藏</w:t>
        </w:r>
      </w:ins>
      <w:ins w:id="962" w:author="ASUS" w:date="2021-04-30T16:42:50Z">
        <w:r>
          <w:rPr>
            <w:rFonts w:hint="eastAsia"/>
            <w:lang w:val="en-US" w:eastAsia="zh-CN"/>
          </w:rPr>
          <w:t>文本的</w:t>
        </w:r>
      </w:ins>
      <w:ins w:id="963" w:author="ASUS" w:date="2021-04-30T16:42:51Z">
        <w:r>
          <w:rPr>
            <w:rFonts w:hint="eastAsia"/>
            <w:lang w:val="en-US" w:eastAsia="zh-CN"/>
          </w:rPr>
          <w:t>一半。</w:t>
        </w:r>
      </w:ins>
      <w:ins w:id="964" w:author="ASUS" w:date="2021-04-30T16:43:29Z">
        <w:r>
          <w:rPr>
            <w:rFonts w:hint="eastAsia"/>
            <w:lang w:val="en-US" w:eastAsia="zh-CN"/>
          </w:rPr>
          <w:t>义注</w:t>
        </w:r>
      </w:ins>
      <w:ins w:id="965" w:author="ASUS" w:date="2021-04-30T16:43:30Z">
        <w:r>
          <w:rPr>
            <w:rFonts w:hint="eastAsia"/>
            <w:lang w:val="en-US" w:eastAsia="zh-CN"/>
          </w:rPr>
          <w:t>与</w:t>
        </w:r>
      </w:ins>
      <w:ins w:id="966" w:author="ASUS" w:date="2021-04-30T16:43:32Z">
        <w:r>
          <w:rPr>
            <w:rFonts w:hint="eastAsia"/>
            <w:lang w:val="en-US" w:eastAsia="zh-CN"/>
          </w:rPr>
          <w:t>复注</w:t>
        </w:r>
      </w:ins>
      <w:ins w:id="967" w:author="ASUS" w:date="2021-04-30T16:43:35Z">
        <w:r>
          <w:rPr>
            <w:rFonts w:hint="eastAsia"/>
            <w:lang w:val="en-US" w:eastAsia="zh-CN"/>
          </w:rPr>
          <w:t>的</w:t>
        </w:r>
      </w:ins>
      <w:ins w:id="968" w:author="ASUS" w:date="2021-04-30T16:43:37Z">
        <w:r>
          <w:rPr>
            <w:rFonts w:hint="eastAsia"/>
            <w:lang w:val="en-US" w:eastAsia="zh-CN"/>
          </w:rPr>
          <w:t>中文</w:t>
        </w:r>
      </w:ins>
      <w:ins w:id="969" w:author="ASUS" w:date="2021-04-30T16:43:38Z">
        <w:r>
          <w:rPr>
            <w:rFonts w:hint="eastAsia"/>
            <w:lang w:val="en-US" w:eastAsia="zh-CN"/>
          </w:rPr>
          <w:t>译文</w:t>
        </w:r>
      </w:ins>
      <w:ins w:id="970" w:author="ASUS" w:date="2021-04-30T16:43:50Z">
        <w:r>
          <w:rPr>
            <w:rFonts w:hint="eastAsia"/>
            <w:lang w:val="en-US" w:eastAsia="zh-CN"/>
          </w:rPr>
          <w:t>极少</w:t>
        </w:r>
      </w:ins>
      <w:ins w:id="971" w:author="ASUS" w:date="2021-04-30T16:43:52Z">
        <w:r>
          <w:rPr>
            <w:rFonts w:hint="eastAsia"/>
            <w:lang w:val="en-US" w:eastAsia="zh-CN"/>
          </w:rPr>
          <w:t>。</w:t>
        </w:r>
      </w:ins>
      <w:ins w:id="972" w:author="ASUS" w:date="2021-04-30T16:42:55Z">
        <w:r>
          <w:rPr>
            <w:rFonts w:hint="eastAsia"/>
            <w:lang w:val="en-US" w:eastAsia="zh-CN"/>
          </w:rPr>
          <w:t>而且</w:t>
        </w:r>
      </w:ins>
      <w:ins w:id="973" w:author="ASUS" w:date="2021-04-30T16:44:03Z">
        <w:r>
          <w:rPr>
            <w:rFonts w:hint="eastAsia"/>
            <w:lang w:val="en-US" w:eastAsia="zh-CN"/>
          </w:rPr>
          <w:t>有的</w:t>
        </w:r>
      </w:ins>
      <w:ins w:id="974" w:author="ASUS" w:date="2021-04-30T16:44:04Z">
        <w:r>
          <w:rPr>
            <w:rFonts w:hint="eastAsia"/>
            <w:lang w:val="en-US" w:eastAsia="zh-CN"/>
          </w:rPr>
          <w:t>版本</w:t>
        </w:r>
      </w:ins>
      <w:ins w:id="975" w:author="ASUS" w:date="2021-04-30T16:44:09Z">
        <w:r>
          <w:rPr>
            <w:rFonts w:hint="eastAsia"/>
            <w:lang w:val="en-US" w:eastAsia="zh-CN"/>
          </w:rPr>
          <w:t>并非</w:t>
        </w:r>
      </w:ins>
      <w:ins w:id="976" w:author="ASUS" w:date="2021-04-30T16:44:11Z">
        <w:r>
          <w:rPr>
            <w:rFonts w:hint="eastAsia"/>
            <w:lang w:val="en-US" w:eastAsia="zh-CN"/>
          </w:rPr>
          <w:t>从</w:t>
        </w:r>
      </w:ins>
      <w:ins w:id="977" w:author="ASUS" w:date="2021-04-30T16:44:12Z">
        <w:r>
          <w:rPr>
            <w:rFonts w:hint="eastAsia"/>
            <w:lang w:val="en-US" w:eastAsia="zh-CN"/>
          </w:rPr>
          <w:t>巴利语</w:t>
        </w:r>
      </w:ins>
      <w:ins w:id="978" w:author="ASUS" w:date="2021-04-30T16:44:14Z">
        <w:r>
          <w:rPr>
            <w:rFonts w:hint="eastAsia"/>
            <w:lang w:val="en-US" w:eastAsia="zh-CN"/>
          </w:rPr>
          <w:t>翻译</w:t>
        </w:r>
      </w:ins>
      <w:ins w:id="979" w:author="ASUS" w:date="2021-04-30T16:44:15Z">
        <w:r>
          <w:rPr>
            <w:rFonts w:hint="eastAsia"/>
            <w:lang w:val="en-US" w:eastAsia="zh-CN"/>
          </w:rPr>
          <w:t>而来</w:t>
        </w:r>
      </w:ins>
      <w:ins w:id="980" w:author="ASUS" w:date="2021-04-30T16:44:23Z">
        <w:r>
          <w:rPr>
            <w:rFonts w:hint="eastAsia"/>
            <w:lang w:val="en-US" w:eastAsia="zh-CN"/>
          </w:rPr>
          <w:t>。</w:t>
        </w:r>
      </w:ins>
      <w:ins w:id="981" w:author="ASUS" w:date="2021-04-30T16:44:24Z">
        <w:r>
          <w:rPr>
            <w:rFonts w:hint="eastAsia"/>
            <w:lang w:val="en-US" w:eastAsia="zh-CN"/>
          </w:rPr>
          <w:t>质量</w:t>
        </w:r>
      </w:ins>
      <w:ins w:id="982" w:author="ASUS" w:date="2021-04-30T16:44:28Z">
        <w:r>
          <w:rPr>
            <w:rFonts w:hint="eastAsia"/>
            <w:lang w:val="en-US" w:eastAsia="zh-CN"/>
          </w:rPr>
          <w:t>参差</w:t>
        </w:r>
      </w:ins>
      <w:ins w:id="983" w:author="ASUS" w:date="2021-04-30T16:44:30Z">
        <w:r>
          <w:rPr>
            <w:rFonts w:hint="eastAsia"/>
            <w:lang w:val="en-US" w:eastAsia="zh-CN"/>
          </w:rPr>
          <w:t>不齐</w:t>
        </w:r>
      </w:ins>
      <w:ins w:id="984" w:author="ASUS" w:date="2021-04-30T16:44:31Z">
        <w:r>
          <w:rPr>
            <w:rFonts w:hint="eastAsia"/>
            <w:lang w:val="en-US" w:eastAsia="zh-CN"/>
          </w:rPr>
          <w:t>。</w:t>
        </w:r>
      </w:ins>
      <w:ins w:id="985" w:author="ASUS" w:date="2021-04-30T16:44:42Z">
        <w:r>
          <w:rPr>
            <w:rFonts w:hint="eastAsia"/>
            <w:lang w:val="en-US" w:eastAsia="zh-CN"/>
          </w:rPr>
          <w:t>本</w:t>
        </w:r>
      </w:ins>
      <w:ins w:id="986" w:author="ASUS" w:date="2021-04-30T16:44:54Z">
        <w:r>
          <w:rPr>
            <w:rFonts w:hint="eastAsia"/>
            <w:lang w:val="en-US" w:eastAsia="zh-CN"/>
          </w:rPr>
          <w:t>项目</w:t>
        </w:r>
      </w:ins>
      <w:ins w:id="987" w:author="ASUS" w:date="2021-04-30T16:44:58Z">
        <w:r>
          <w:rPr>
            <w:rFonts w:hint="eastAsia"/>
            <w:lang w:val="en-US" w:eastAsia="zh-CN"/>
          </w:rPr>
          <w:t>完成后</w:t>
        </w:r>
      </w:ins>
      <w:ins w:id="988" w:author="ASUS" w:date="2021-04-30T16:45:00Z">
        <w:r>
          <w:rPr>
            <w:rFonts w:hint="eastAsia"/>
            <w:lang w:val="en-US" w:eastAsia="zh-CN"/>
          </w:rPr>
          <w:t>将</w:t>
        </w:r>
      </w:ins>
      <w:ins w:id="989" w:author="ASUS" w:date="2021-04-30T16:45:02Z">
        <w:r>
          <w:rPr>
            <w:rFonts w:hint="eastAsia"/>
            <w:lang w:val="en-US" w:eastAsia="zh-CN"/>
          </w:rPr>
          <w:t>填补</w:t>
        </w:r>
      </w:ins>
      <w:ins w:id="990" w:author="ASUS" w:date="2021-04-30T16:45:05Z">
        <w:r>
          <w:rPr>
            <w:rFonts w:hint="eastAsia"/>
            <w:lang w:val="en-US" w:eastAsia="zh-CN"/>
          </w:rPr>
          <w:t>这方面的</w:t>
        </w:r>
      </w:ins>
      <w:ins w:id="991" w:author="ASUS" w:date="2021-04-30T16:45:06Z">
        <w:r>
          <w:rPr>
            <w:rFonts w:hint="eastAsia"/>
            <w:lang w:val="en-US" w:eastAsia="zh-CN"/>
          </w:rPr>
          <w:t>空白</w:t>
        </w:r>
      </w:ins>
      <w:ins w:id="992" w:author="ASUS" w:date="2021-04-30T16:45:36Z">
        <w:r>
          <w:rPr>
            <w:rFonts w:hint="eastAsia"/>
            <w:lang w:val="en-US" w:eastAsia="zh-CN"/>
          </w:rPr>
          <w:t>。</w:t>
        </w:r>
      </w:ins>
      <w:ins w:id="993" w:author="ASUS" w:date="2021-04-30T16:46:13Z">
        <w:r>
          <w:rPr>
            <w:rFonts w:hint="eastAsia"/>
            <w:lang w:val="en-US" w:eastAsia="zh-CN"/>
          </w:rPr>
          <w:t>预计</w:t>
        </w:r>
      </w:ins>
      <w:ins w:id="994" w:author="ASUS" w:date="2021-04-30T16:46:17Z">
        <w:r>
          <w:rPr>
            <w:rFonts w:hint="eastAsia"/>
            <w:lang w:val="en-US" w:eastAsia="zh-CN"/>
          </w:rPr>
          <w:t>中文</w:t>
        </w:r>
      </w:ins>
      <w:ins w:id="995" w:author="ASUS" w:date="2021-04-30T16:46:18Z">
        <w:r>
          <w:rPr>
            <w:rFonts w:hint="eastAsia"/>
            <w:lang w:val="en-US" w:eastAsia="zh-CN"/>
          </w:rPr>
          <w:t>译文</w:t>
        </w:r>
      </w:ins>
      <w:ins w:id="996" w:author="ASUS" w:date="2021-04-30T16:46:23Z">
        <w:r>
          <w:rPr>
            <w:rFonts w:hint="eastAsia"/>
            <w:lang w:val="en-US" w:eastAsia="zh-CN"/>
          </w:rPr>
          <w:t>总量</w:t>
        </w:r>
      </w:ins>
      <w:ins w:id="997" w:author="ASUS" w:date="2021-04-30T16:46:24Z">
        <w:r>
          <w:rPr>
            <w:rFonts w:hint="eastAsia"/>
            <w:lang w:val="en-US" w:eastAsia="zh-CN"/>
          </w:rPr>
          <w:t>将</w:t>
        </w:r>
      </w:ins>
      <w:ins w:id="998" w:author="ASUS" w:date="2021-04-30T16:46:25Z">
        <w:r>
          <w:rPr>
            <w:rFonts w:hint="eastAsia"/>
            <w:lang w:val="en-US" w:eastAsia="zh-CN"/>
          </w:rPr>
          <w:t>达到</w:t>
        </w:r>
      </w:ins>
      <w:ins w:id="999" w:author="ASUS" w:date="2021-04-30T16:46:29Z">
        <w:r>
          <w:rPr>
            <w:rFonts w:hint="eastAsia"/>
            <w:lang w:val="en-US" w:eastAsia="zh-CN"/>
          </w:rPr>
          <w:t>2</w:t>
        </w:r>
      </w:ins>
      <w:ins w:id="1000" w:author="ASUS" w:date="2021-04-30T16:46:30Z">
        <w:r>
          <w:rPr>
            <w:rFonts w:hint="eastAsia"/>
            <w:lang w:val="en-US" w:eastAsia="zh-CN"/>
          </w:rPr>
          <w:t>9</w:t>
        </w:r>
      </w:ins>
      <w:ins w:id="1001" w:author="ASUS" w:date="2021-04-30T16:46:31Z">
        <w:r>
          <w:rPr>
            <w:rFonts w:hint="eastAsia"/>
            <w:lang w:val="en-US" w:eastAsia="zh-CN"/>
          </w:rPr>
          <w:t>00</w:t>
        </w:r>
      </w:ins>
      <w:ins w:id="1002" w:author="ASUS" w:date="2021-04-30T16:46:33Z">
        <w:r>
          <w:rPr>
            <w:rFonts w:hint="eastAsia"/>
            <w:lang w:val="en-US" w:eastAsia="zh-CN"/>
          </w:rPr>
          <w:t>余</w:t>
        </w:r>
      </w:ins>
      <w:ins w:id="1003" w:author="ASUS" w:date="2021-04-30T16:46:34Z">
        <w:r>
          <w:rPr>
            <w:rFonts w:hint="eastAsia"/>
            <w:lang w:val="en-US" w:eastAsia="zh-CN"/>
          </w:rPr>
          <w:t>万字</w:t>
        </w:r>
      </w:ins>
      <w:ins w:id="1004" w:author="ASUS" w:date="2021-04-30T16:46:40Z">
        <w:r>
          <w:rPr>
            <w:rFonts w:hint="eastAsia"/>
            <w:lang w:val="en-US" w:eastAsia="zh-CN"/>
          </w:rPr>
          <w:t>。</w:t>
        </w:r>
      </w:ins>
    </w:p>
    <w:p>
      <w:pPr>
        <w:pStyle w:val="4"/>
        <w:rPr>
          <w:ins w:id="1005" w:author="ASUS" w:date="2021-04-30T16:47:13Z"/>
          <w:rFonts w:hint="eastAsia"/>
          <w:lang w:val="en-US" w:eastAsia="zh-CN"/>
        </w:rPr>
      </w:pPr>
      <w:ins w:id="1006" w:author="ASUS" w:date="2021-04-30T16:47:07Z">
        <w:r>
          <w:rPr>
            <w:rFonts w:hint="eastAsia"/>
            <w:lang w:val="en-US" w:eastAsia="zh-CN"/>
          </w:rPr>
          <w:t>英文</w:t>
        </w:r>
      </w:ins>
      <w:ins w:id="1007" w:author="ASUS" w:date="2021-04-30T16:47:08Z">
        <w:r>
          <w:rPr>
            <w:rFonts w:hint="eastAsia"/>
            <w:lang w:val="en-US" w:eastAsia="zh-CN"/>
          </w:rPr>
          <w:t>译文</w:t>
        </w:r>
      </w:ins>
      <w:bookmarkStart w:id="97" w:name="_GoBack"/>
      <w:bookmarkEnd w:id="97"/>
    </w:p>
    <w:p>
      <w:pPr>
        <w:rPr>
          <w:ins w:id="1008" w:author="ASUS" w:date="2021-04-30T17:10:14Z"/>
          <w:rFonts w:hint="eastAsia"/>
          <w:lang w:val="en-US" w:eastAsia="zh-CN"/>
        </w:rPr>
      </w:pPr>
      <w:ins w:id="1009" w:author="ASUS" w:date="2021-04-30T16:47:40Z">
        <w:r>
          <w:rPr>
            <w:rFonts w:hint="eastAsia"/>
            <w:lang w:val="en-US" w:eastAsia="zh-CN"/>
          </w:rPr>
          <w:t>从</w:t>
        </w:r>
      </w:ins>
      <w:ins w:id="1010" w:author="ASUS" w:date="2021-04-30T16:47:56Z">
        <w:r>
          <w:rPr>
            <w:rFonts w:hint="eastAsia"/>
            <w:lang w:val="en-US" w:eastAsia="zh-CN"/>
          </w:rPr>
          <w:t>19</w:t>
        </w:r>
      </w:ins>
      <w:ins w:id="1011" w:author="ASUS" w:date="2021-04-30T16:47:59Z">
        <w:r>
          <w:rPr>
            <w:rFonts w:hint="eastAsia"/>
            <w:lang w:val="en-US" w:eastAsia="zh-CN"/>
          </w:rPr>
          <w:t>世纪末期</w:t>
        </w:r>
      </w:ins>
      <w:ins w:id="1012" w:author="ASUS" w:date="2021-04-30T16:48:02Z">
        <w:r>
          <w:rPr>
            <w:rFonts w:hint="eastAsia"/>
            <w:lang w:val="en-US" w:eastAsia="zh-CN"/>
          </w:rPr>
          <w:t>开始</w:t>
        </w:r>
      </w:ins>
      <w:ins w:id="1013" w:author="ASUS" w:date="2021-04-30T16:48:03Z">
        <w:r>
          <w:rPr>
            <w:rFonts w:hint="eastAsia"/>
            <w:lang w:val="en-US" w:eastAsia="zh-CN"/>
          </w:rPr>
          <w:t>，</w:t>
        </w:r>
      </w:ins>
      <w:ins w:id="1014" w:author="ASUS" w:date="2021-04-30T16:48:06Z">
        <w:r>
          <w:rPr>
            <w:rFonts w:hint="eastAsia"/>
            <w:lang w:val="en-US" w:eastAsia="zh-CN"/>
          </w:rPr>
          <w:t>西方</w:t>
        </w:r>
      </w:ins>
      <w:ins w:id="1015" w:author="ASUS" w:date="2021-04-30T16:48:07Z">
        <w:r>
          <w:rPr>
            <w:rFonts w:hint="eastAsia"/>
            <w:lang w:val="en-US" w:eastAsia="zh-CN"/>
          </w:rPr>
          <w:t>人</w:t>
        </w:r>
      </w:ins>
      <w:ins w:id="1016" w:author="ASUS" w:date="2021-04-30T16:48:10Z">
        <w:r>
          <w:rPr>
            <w:rFonts w:hint="eastAsia"/>
            <w:lang w:val="en-US" w:eastAsia="zh-CN"/>
          </w:rPr>
          <w:t>开始</w:t>
        </w:r>
      </w:ins>
      <w:ins w:id="1017" w:author="ASUS" w:date="2021-04-30T16:48:11Z">
        <w:r>
          <w:rPr>
            <w:rFonts w:hint="eastAsia"/>
            <w:lang w:val="en-US" w:eastAsia="zh-CN"/>
          </w:rPr>
          <w:t>注意到</w:t>
        </w:r>
      </w:ins>
      <w:ins w:id="1018" w:author="ASUS" w:date="2021-04-30T16:48:16Z">
        <w:r>
          <w:rPr>
            <w:rFonts w:hint="eastAsia"/>
            <w:lang w:val="en-US" w:eastAsia="zh-CN"/>
          </w:rPr>
          <w:t>传统</w:t>
        </w:r>
      </w:ins>
      <w:ins w:id="1019" w:author="ASUS" w:date="2021-04-30T16:48:17Z">
        <w:r>
          <w:rPr>
            <w:rFonts w:hint="eastAsia"/>
            <w:lang w:val="en-US" w:eastAsia="zh-CN"/>
          </w:rPr>
          <w:t>的</w:t>
        </w:r>
      </w:ins>
      <w:ins w:id="1020" w:author="ASUS" w:date="2021-04-30T16:48:18Z">
        <w:r>
          <w:rPr>
            <w:rFonts w:hint="eastAsia"/>
            <w:lang w:val="en-US" w:eastAsia="zh-CN"/>
          </w:rPr>
          <w:t>巴利语</w:t>
        </w:r>
      </w:ins>
      <w:ins w:id="1021" w:author="ASUS" w:date="2021-04-30T16:48:23Z">
        <w:r>
          <w:rPr>
            <w:rFonts w:hint="eastAsia"/>
            <w:lang w:val="en-US" w:eastAsia="zh-CN"/>
          </w:rPr>
          <w:t>文献</w:t>
        </w:r>
      </w:ins>
      <w:ins w:id="1022" w:author="ASUS" w:date="2021-04-30T16:48:25Z">
        <w:r>
          <w:rPr>
            <w:rFonts w:hint="eastAsia"/>
            <w:lang w:val="en-US" w:eastAsia="zh-CN"/>
          </w:rPr>
          <w:t>。</w:t>
        </w:r>
      </w:ins>
      <w:ins w:id="1023" w:author="ASUS" w:date="2021-04-30T16:48:28Z">
        <w:r>
          <w:rPr>
            <w:rFonts w:hint="eastAsia"/>
            <w:lang w:val="en-US" w:eastAsia="zh-CN"/>
          </w:rPr>
          <w:t>并</w:t>
        </w:r>
      </w:ins>
      <w:ins w:id="1024" w:author="ASUS" w:date="2021-04-30T16:48:31Z">
        <w:r>
          <w:rPr>
            <w:rFonts w:hint="eastAsia"/>
            <w:lang w:val="en-US" w:eastAsia="zh-CN"/>
          </w:rPr>
          <w:t>开始</w:t>
        </w:r>
      </w:ins>
      <w:ins w:id="1025" w:author="ASUS" w:date="2021-04-30T16:48:33Z">
        <w:r>
          <w:rPr>
            <w:rFonts w:hint="eastAsia"/>
            <w:lang w:val="en-US" w:eastAsia="zh-CN"/>
          </w:rPr>
          <w:t>翻译</w:t>
        </w:r>
      </w:ins>
      <w:ins w:id="1026" w:author="ASUS" w:date="2021-04-30T16:48:35Z">
        <w:r>
          <w:rPr>
            <w:rFonts w:hint="eastAsia"/>
            <w:lang w:val="en-US" w:eastAsia="zh-CN"/>
          </w:rPr>
          <w:t>。</w:t>
        </w:r>
      </w:ins>
      <w:ins w:id="1027" w:author="ASUS" w:date="2021-04-30T16:48:43Z">
        <w:r>
          <w:rPr>
            <w:rFonts w:hint="eastAsia"/>
            <w:lang w:val="en-US" w:eastAsia="zh-CN"/>
          </w:rPr>
          <w:t>直到</w:t>
        </w:r>
      </w:ins>
      <w:ins w:id="1028" w:author="ASUS" w:date="2021-04-30T16:48:46Z">
        <w:r>
          <w:rPr>
            <w:rFonts w:hint="eastAsia"/>
            <w:lang w:val="en-US" w:eastAsia="zh-CN"/>
          </w:rPr>
          <w:t>今天</w:t>
        </w:r>
      </w:ins>
      <w:ins w:id="1029" w:author="ASUS" w:date="2021-04-30T16:48:54Z">
        <w:r>
          <w:rPr>
            <w:rFonts w:hint="eastAsia"/>
            <w:lang w:val="en-US" w:eastAsia="zh-CN"/>
          </w:rPr>
          <w:t>也只是</w:t>
        </w:r>
      </w:ins>
      <w:ins w:id="1030" w:author="ASUS" w:date="2021-04-30T16:48:55Z">
        <w:r>
          <w:rPr>
            <w:rFonts w:hint="eastAsia"/>
            <w:lang w:val="en-US" w:eastAsia="zh-CN"/>
          </w:rPr>
          <w:t>翻译</w:t>
        </w:r>
      </w:ins>
      <w:ins w:id="1031" w:author="ASUS" w:date="2021-04-30T16:48:57Z">
        <w:r>
          <w:rPr>
            <w:rFonts w:hint="eastAsia"/>
            <w:lang w:val="en-US" w:eastAsia="zh-CN"/>
          </w:rPr>
          <w:t>了</w:t>
        </w:r>
      </w:ins>
      <w:ins w:id="1032" w:author="ASUS" w:date="2021-04-30T16:49:00Z">
        <w:r>
          <w:rPr>
            <w:rFonts w:hint="eastAsia"/>
            <w:lang w:val="en-US" w:eastAsia="zh-CN"/>
          </w:rPr>
          <w:t>一部分</w:t>
        </w:r>
      </w:ins>
      <w:ins w:id="1033" w:author="ASUS" w:date="2021-04-30T16:49:02Z">
        <w:r>
          <w:rPr>
            <w:rFonts w:hint="eastAsia"/>
            <w:lang w:val="en-US" w:eastAsia="zh-CN"/>
          </w:rPr>
          <w:t>。</w:t>
        </w:r>
      </w:ins>
      <w:ins w:id="1034" w:author="ASUS" w:date="2021-04-30T16:49:04Z">
        <w:r>
          <w:rPr>
            <w:rFonts w:hint="eastAsia"/>
            <w:lang w:val="en-US" w:eastAsia="zh-CN"/>
          </w:rPr>
          <w:t>并没有</w:t>
        </w:r>
      </w:ins>
      <w:ins w:id="1035" w:author="ASUS" w:date="2021-04-30T16:49:06Z">
        <w:r>
          <w:rPr>
            <w:rFonts w:hint="eastAsia"/>
            <w:lang w:val="en-US" w:eastAsia="zh-CN"/>
          </w:rPr>
          <w:t>完整</w:t>
        </w:r>
      </w:ins>
      <w:ins w:id="1036" w:author="ASUS" w:date="2021-04-30T16:49:07Z">
        <w:r>
          <w:rPr>
            <w:rFonts w:hint="eastAsia"/>
            <w:lang w:val="en-US" w:eastAsia="zh-CN"/>
          </w:rPr>
          <w:t>的</w:t>
        </w:r>
      </w:ins>
      <w:ins w:id="1037" w:author="ASUS" w:date="2021-04-30T16:49:09Z">
        <w:r>
          <w:rPr>
            <w:rFonts w:hint="eastAsia"/>
            <w:lang w:val="en-US" w:eastAsia="zh-CN"/>
          </w:rPr>
          <w:t>三藏</w:t>
        </w:r>
      </w:ins>
      <w:ins w:id="1038" w:author="ASUS" w:date="2021-04-30T16:49:17Z">
        <w:r>
          <w:rPr>
            <w:rFonts w:hint="eastAsia"/>
            <w:lang w:val="en-US" w:eastAsia="zh-CN"/>
          </w:rPr>
          <w:t>（</w:t>
        </w:r>
      </w:ins>
      <w:ins w:id="1039" w:author="ASUS" w:date="2021-04-30T16:49:20Z">
        <w:r>
          <w:rPr>
            <w:rFonts w:hint="eastAsia"/>
            <w:lang w:val="en-US" w:eastAsia="zh-CN"/>
          </w:rPr>
          <w:t>包含</w:t>
        </w:r>
      </w:ins>
      <w:ins w:id="1040" w:author="ASUS" w:date="2021-04-30T16:49:26Z">
        <w:r>
          <w:rPr>
            <w:rFonts w:hint="eastAsia"/>
            <w:lang w:val="en-US" w:eastAsia="zh-CN"/>
          </w:rPr>
          <w:t>义注复注</w:t>
        </w:r>
      </w:ins>
      <w:ins w:id="1041" w:author="ASUS" w:date="2021-04-30T16:49:17Z">
        <w:r>
          <w:rPr>
            <w:rFonts w:hint="eastAsia"/>
            <w:lang w:val="en-US" w:eastAsia="zh-CN"/>
          </w:rPr>
          <w:t>）</w:t>
        </w:r>
      </w:ins>
      <w:ins w:id="1042" w:author="ASUS" w:date="2021-04-30T16:49:28Z">
        <w:r>
          <w:rPr>
            <w:rFonts w:hint="eastAsia"/>
            <w:lang w:val="en-US" w:eastAsia="zh-CN"/>
          </w:rPr>
          <w:t>的</w:t>
        </w:r>
      </w:ins>
      <w:ins w:id="1043" w:author="ASUS" w:date="2021-04-30T16:49:30Z">
        <w:r>
          <w:rPr>
            <w:rFonts w:hint="eastAsia"/>
            <w:lang w:val="en-US" w:eastAsia="zh-CN"/>
          </w:rPr>
          <w:t>英文版</w:t>
        </w:r>
      </w:ins>
      <w:ins w:id="1044" w:author="ASUS" w:date="2021-04-30T16:49:34Z">
        <w:r>
          <w:rPr>
            <w:rFonts w:hint="eastAsia"/>
            <w:lang w:val="en-US" w:eastAsia="zh-CN"/>
          </w:rPr>
          <w:t>。</w:t>
        </w:r>
      </w:ins>
      <w:ins w:id="1045" w:author="ASUS" w:date="2021-04-30T16:49:38Z">
        <w:r>
          <w:rPr>
            <w:rFonts w:hint="eastAsia"/>
            <w:lang w:val="en-US" w:eastAsia="zh-CN"/>
          </w:rPr>
          <w:t>我们</w:t>
        </w:r>
      </w:ins>
      <w:ins w:id="1046" w:author="ASUS" w:date="2021-04-30T16:49:39Z">
        <w:r>
          <w:rPr>
            <w:rFonts w:hint="eastAsia"/>
            <w:lang w:val="en-US" w:eastAsia="zh-CN"/>
          </w:rPr>
          <w:t>将</w:t>
        </w:r>
      </w:ins>
      <w:ins w:id="1047" w:author="ASUS" w:date="2021-04-30T16:49:59Z">
        <w:r>
          <w:rPr>
            <w:rFonts w:hint="eastAsia"/>
            <w:lang w:val="en-US" w:eastAsia="zh-CN"/>
          </w:rPr>
          <w:t>汇集</w:t>
        </w:r>
      </w:ins>
      <w:ins w:id="1048" w:author="ASUS" w:date="2021-04-30T16:50:05Z">
        <w:r>
          <w:rPr>
            <w:rFonts w:hint="eastAsia"/>
            <w:lang w:val="en-US" w:eastAsia="zh-CN"/>
          </w:rPr>
          <w:t>英文</w:t>
        </w:r>
      </w:ins>
      <w:ins w:id="1049" w:author="ASUS" w:date="2021-04-30T16:50:06Z">
        <w:r>
          <w:rPr>
            <w:rFonts w:hint="eastAsia"/>
            <w:lang w:val="en-US" w:eastAsia="zh-CN"/>
          </w:rPr>
          <w:t>编辑</w:t>
        </w:r>
      </w:ins>
      <w:ins w:id="1050" w:author="ASUS" w:date="2021-04-30T16:50:07Z">
        <w:r>
          <w:rPr>
            <w:rFonts w:hint="eastAsia"/>
            <w:lang w:val="en-US" w:eastAsia="zh-CN"/>
          </w:rPr>
          <w:t>，</w:t>
        </w:r>
      </w:ins>
      <w:ins w:id="1051" w:author="ASUS" w:date="2021-04-30T16:50:08Z">
        <w:r>
          <w:rPr>
            <w:rFonts w:hint="eastAsia"/>
            <w:lang w:val="en-US" w:eastAsia="zh-CN"/>
          </w:rPr>
          <w:t>并</w:t>
        </w:r>
      </w:ins>
      <w:ins w:id="1052" w:author="ASUS" w:date="2021-04-30T16:49:42Z">
        <w:r>
          <w:rPr>
            <w:rFonts w:hint="eastAsia"/>
            <w:lang w:val="en-US" w:eastAsia="zh-CN"/>
          </w:rPr>
          <w:t>与</w:t>
        </w:r>
      </w:ins>
      <w:ins w:id="1053" w:author="ASUS" w:date="2021-04-30T16:49:45Z">
        <w:r>
          <w:rPr>
            <w:rFonts w:hint="eastAsia"/>
            <w:lang w:val="en-US" w:eastAsia="zh-CN"/>
          </w:rPr>
          <w:t>外籍</w:t>
        </w:r>
      </w:ins>
      <w:ins w:id="1054" w:author="ASUS" w:date="2021-04-30T16:50:11Z">
        <w:r>
          <w:rPr>
            <w:rFonts w:hint="eastAsia"/>
            <w:lang w:val="en-US" w:eastAsia="zh-CN"/>
          </w:rPr>
          <w:t>专家</w:t>
        </w:r>
      </w:ins>
      <w:ins w:id="1055" w:author="ASUS" w:date="2021-04-30T16:50:13Z">
        <w:r>
          <w:rPr>
            <w:rFonts w:hint="eastAsia"/>
            <w:lang w:val="en-US" w:eastAsia="zh-CN"/>
          </w:rPr>
          <w:t>合作</w:t>
        </w:r>
      </w:ins>
      <w:ins w:id="1056" w:author="ASUS" w:date="2021-04-30T16:50:27Z">
        <w:r>
          <w:rPr>
            <w:rFonts w:hint="eastAsia"/>
            <w:lang w:val="en-US" w:eastAsia="zh-CN"/>
          </w:rPr>
          <w:t>完成</w:t>
        </w:r>
      </w:ins>
      <w:ins w:id="1057" w:author="ASUS" w:date="2021-04-30T16:50:30Z">
        <w:r>
          <w:rPr>
            <w:rFonts w:hint="eastAsia"/>
            <w:lang w:val="en-US" w:eastAsia="zh-CN"/>
          </w:rPr>
          <w:t>一套</w:t>
        </w:r>
      </w:ins>
      <w:ins w:id="1058" w:author="ASUS" w:date="2021-04-30T16:50:36Z">
        <w:r>
          <w:rPr>
            <w:rFonts w:hint="eastAsia"/>
            <w:lang w:val="en-US" w:eastAsia="zh-CN"/>
          </w:rPr>
          <w:t>历史上</w:t>
        </w:r>
      </w:ins>
      <w:ins w:id="1059" w:author="ASUS" w:date="2021-04-30T16:50:38Z">
        <w:r>
          <w:rPr>
            <w:rFonts w:hint="eastAsia"/>
            <w:lang w:val="en-US" w:eastAsia="zh-CN"/>
          </w:rPr>
          <w:t>最</w:t>
        </w:r>
      </w:ins>
      <w:ins w:id="1060" w:author="ASUS" w:date="2021-04-30T16:50:41Z">
        <w:r>
          <w:rPr>
            <w:rFonts w:hint="eastAsia"/>
            <w:lang w:val="en-US" w:eastAsia="zh-CN"/>
          </w:rPr>
          <w:t>完整的</w:t>
        </w:r>
      </w:ins>
      <w:ins w:id="1061" w:author="ASUS" w:date="2021-04-30T16:53:13Z">
        <w:r>
          <w:rPr>
            <w:rFonts w:hint="eastAsia"/>
            <w:lang w:val="en-US" w:eastAsia="zh-CN"/>
          </w:rPr>
          <w:t>三藏</w:t>
        </w:r>
      </w:ins>
      <w:ins w:id="1062" w:author="ASUS" w:date="2021-04-30T16:53:15Z">
        <w:r>
          <w:rPr>
            <w:rFonts w:hint="eastAsia"/>
            <w:lang w:val="en-US" w:eastAsia="zh-CN"/>
          </w:rPr>
          <w:t>英文</w:t>
        </w:r>
      </w:ins>
      <w:ins w:id="1063" w:author="ASUS" w:date="2021-04-30T16:53:17Z">
        <w:r>
          <w:rPr>
            <w:rFonts w:hint="eastAsia"/>
            <w:lang w:val="en-US" w:eastAsia="zh-CN"/>
          </w:rPr>
          <w:t>译文</w:t>
        </w:r>
      </w:ins>
      <w:ins w:id="1064" w:author="ASUS" w:date="2021-04-30T16:53:18Z">
        <w:r>
          <w:rPr>
            <w:rFonts w:hint="eastAsia"/>
            <w:lang w:val="en-US" w:eastAsia="zh-CN"/>
          </w:rPr>
          <w:t>。</w:t>
        </w:r>
      </w:ins>
      <w:ins w:id="1065" w:author="ASUS" w:date="2021-04-30T16:53:28Z">
        <w:r>
          <w:rPr>
            <w:rFonts w:hint="eastAsia"/>
            <w:lang w:val="en-US" w:eastAsia="zh-CN"/>
          </w:rPr>
          <w:t>这</w:t>
        </w:r>
      </w:ins>
      <w:ins w:id="1066" w:author="ASUS" w:date="2021-04-30T16:53:29Z">
        <w:r>
          <w:rPr>
            <w:rFonts w:hint="eastAsia"/>
            <w:lang w:val="en-US" w:eastAsia="zh-CN"/>
          </w:rPr>
          <w:t>将</w:t>
        </w:r>
      </w:ins>
      <w:ins w:id="1067" w:author="ASUS" w:date="2021-04-30T16:54:38Z">
        <w:r>
          <w:rPr>
            <w:rFonts w:hint="eastAsia"/>
            <w:lang w:val="en-US" w:eastAsia="zh-CN"/>
          </w:rPr>
          <w:t>使</w:t>
        </w:r>
      </w:ins>
      <w:ins w:id="1068" w:author="ASUS" w:date="2021-04-30T16:53:41Z">
        <w:r>
          <w:rPr>
            <w:rFonts w:hint="eastAsia"/>
            <w:lang w:val="en-US" w:eastAsia="zh-CN"/>
          </w:rPr>
          <w:t>世界</w:t>
        </w:r>
      </w:ins>
      <w:ins w:id="1069" w:author="ASUS" w:date="2021-04-30T16:53:42Z">
        <w:r>
          <w:rPr>
            <w:rFonts w:hint="eastAsia"/>
            <w:lang w:val="en-US" w:eastAsia="zh-CN"/>
          </w:rPr>
          <w:t>范围</w:t>
        </w:r>
      </w:ins>
      <w:ins w:id="1070" w:author="ASUS" w:date="2021-04-30T16:53:43Z">
        <w:r>
          <w:rPr>
            <w:rFonts w:hint="eastAsia"/>
            <w:lang w:val="en-US" w:eastAsia="zh-CN"/>
          </w:rPr>
          <w:t>内</w:t>
        </w:r>
      </w:ins>
      <w:ins w:id="1071" w:author="ASUS" w:date="2021-04-30T16:53:44Z">
        <w:r>
          <w:rPr>
            <w:rFonts w:hint="eastAsia"/>
            <w:lang w:val="en-US" w:eastAsia="zh-CN"/>
          </w:rPr>
          <w:t>的</w:t>
        </w:r>
      </w:ins>
      <w:ins w:id="1072" w:author="ASUS" w:date="2021-04-30T16:54:17Z">
        <w:r>
          <w:rPr>
            <w:rFonts w:hint="eastAsia"/>
            <w:lang w:val="en-US" w:eastAsia="zh-CN"/>
          </w:rPr>
          <w:t>巴利语</w:t>
        </w:r>
      </w:ins>
      <w:ins w:id="1073" w:author="ASUS" w:date="2021-04-30T16:54:19Z">
        <w:r>
          <w:rPr>
            <w:rFonts w:hint="eastAsia"/>
            <w:lang w:val="en-US" w:eastAsia="zh-CN"/>
          </w:rPr>
          <w:t>学习</w:t>
        </w:r>
      </w:ins>
      <w:ins w:id="1074" w:author="ASUS" w:date="2021-04-30T16:54:22Z">
        <w:r>
          <w:rPr>
            <w:rFonts w:hint="eastAsia"/>
            <w:lang w:val="en-US" w:eastAsia="zh-CN"/>
          </w:rPr>
          <w:t>与</w:t>
        </w:r>
      </w:ins>
      <w:ins w:id="1075" w:author="ASUS" w:date="2021-04-30T16:54:24Z">
        <w:r>
          <w:rPr>
            <w:rFonts w:hint="eastAsia"/>
            <w:lang w:val="en-US" w:eastAsia="zh-CN"/>
          </w:rPr>
          <w:t>研究</w:t>
        </w:r>
      </w:ins>
      <w:ins w:id="1076" w:author="ASUS" w:date="2021-04-30T16:54:44Z">
        <w:r>
          <w:rPr>
            <w:rFonts w:hint="eastAsia"/>
            <w:lang w:val="en-US" w:eastAsia="zh-CN"/>
          </w:rPr>
          <w:t>进入</w:t>
        </w:r>
      </w:ins>
      <w:ins w:id="1077" w:author="ASUS" w:date="2021-04-30T16:54:45Z">
        <w:r>
          <w:rPr>
            <w:rFonts w:hint="eastAsia"/>
            <w:lang w:val="en-US" w:eastAsia="zh-CN"/>
          </w:rPr>
          <w:t>一个</w:t>
        </w:r>
      </w:ins>
      <w:ins w:id="1078" w:author="ASUS" w:date="2021-04-30T16:54:46Z">
        <w:r>
          <w:rPr>
            <w:rFonts w:hint="eastAsia"/>
            <w:lang w:val="en-US" w:eastAsia="zh-CN"/>
          </w:rPr>
          <w:t>新的</w:t>
        </w:r>
      </w:ins>
      <w:ins w:id="1079" w:author="ASUS" w:date="2021-04-30T16:54:51Z">
        <w:r>
          <w:rPr>
            <w:rFonts w:hint="eastAsia"/>
            <w:lang w:val="en-US" w:eastAsia="zh-CN"/>
          </w:rPr>
          <w:t>高度</w:t>
        </w:r>
      </w:ins>
      <w:ins w:id="1080" w:author="ASUS" w:date="2021-04-30T16:54:25Z">
        <w:r>
          <w:rPr>
            <w:rFonts w:hint="eastAsia"/>
            <w:lang w:val="en-US" w:eastAsia="zh-CN"/>
          </w:rPr>
          <w:t>。</w:t>
        </w:r>
      </w:ins>
      <w:ins w:id="1081" w:author="ASUS" w:date="2021-04-30T16:55:04Z">
        <w:r>
          <w:rPr>
            <w:rFonts w:hint="eastAsia"/>
            <w:lang w:val="en-US" w:eastAsia="zh-CN"/>
          </w:rPr>
          <w:t>从</w:t>
        </w:r>
      </w:ins>
      <w:ins w:id="1082" w:author="ASUS" w:date="2021-04-30T16:55:05Z">
        <w:r>
          <w:rPr>
            <w:rFonts w:hint="eastAsia"/>
            <w:lang w:val="en-US" w:eastAsia="zh-CN"/>
          </w:rPr>
          <w:t>根本</w:t>
        </w:r>
      </w:ins>
      <w:ins w:id="1083" w:author="ASUS" w:date="2021-04-30T16:55:06Z">
        <w:r>
          <w:rPr>
            <w:rFonts w:hint="eastAsia"/>
            <w:lang w:val="en-US" w:eastAsia="zh-CN"/>
          </w:rPr>
          <w:t>上</w:t>
        </w:r>
      </w:ins>
      <w:ins w:id="1084" w:author="ASUS" w:date="2021-04-30T16:55:09Z">
        <w:r>
          <w:rPr>
            <w:rFonts w:hint="eastAsia"/>
            <w:lang w:val="en-US" w:eastAsia="zh-CN"/>
          </w:rPr>
          <w:t>改变</w:t>
        </w:r>
      </w:ins>
      <w:ins w:id="1085" w:author="ASUS" w:date="2021-04-30T16:55:12Z">
        <w:r>
          <w:rPr>
            <w:rFonts w:hint="eastAsia"/>
            <w:lang w:val="en-US" w:eastAsia="zh-CN"/>
          </w:rPr>
          <w:t>我国</w:t>
        </w:r>
      </w:ins>
      <w:ins w:id="1086" w:author="ASUS" w:date="2021-04-30T16:55:13Z">
        <w:r>
          <w:rPr>
            <w:rFonts w:hint="eastAsia"/>
            <w:lang w:val="en-US" w:eastAsia="zh-CN"/>
          </w:rPr>
          <w:t>在</w:t>
        </w:r>
      </w:ins>
      <w:ins w:id="1087" w:author="ASUS" w:date="2021-04-30T16:55:14Z">
        <w:r>
          <w:rPr>
            <w:rFonts w:hint="eastAsia"/>
            <w:lang w:val="en-US" w:eastAsia="zh-CN"/>
          </w:rPr>
          <w:t>巴利语</w:t>
        </w:r>
      </w:ins>
      <w:ins w:id="1088" w:author="ASUS" w:date="2021-04-30T16:55:16Z">
        <w:r>
          <w:rPr>
            <w:rFonts w:hint="eastAsia"/>
            <w:lang w:val="en-US" w:eastAsia="zh-CN"/>
          </w:rPr>
          <w:t>学术</w:t>
        </w:r>
      </w:ins>
      <w:ins w:id="1089" w:author="ASUS" w:date="2021-04-30T16:55:18Z">
        <w:r>
          <w:rPr>
            <w:rFonts w:hint="eastAsia"/>
            <w:lang w:val="en-US" w:eastAsia="zh-CN"/>
          </w:rPr>
          <w:t>研究</w:t>
        </w:r>
      </w:ins>
      <w:ins w:id="1090" w:author="ASUS" w:date="2021-04-30T16:55:23Z">
        <w:r>
          <w:rPr>
            <w:rFonts w:hint="eastAsia"/>
            <w:lang w:val="en-US" w:eastAsia="zh-CN"/>
          </w:rPr>
          <w:t>上的</w:t>
        </w:r>
      </w:ins>
      <w:ins w:id="1091" w:author="ASUS" w:date="2021-04-30T16:55:25Z">
        <w:r>
          <w:rPr>
            <w:rFonts w:hint="eastAsia"/>
            <w:lang w:val="en-US" w:eastAsia="zh-CN"/>
          </w:rPr>
          <w:t>落后</w:t>
        </w:r>
      </w:ins>
      <w:ins w:id="1092" w:author="ASUS" w:date="2021-04-30T16:55:27Z">
        <w:r>
          <w:rPr>
            <w:rFonts w:hint="eastAsia"/>
            <w:lang w:val="en-US" w:eastAsia="zh-CN"/>
          </w:rPr>
          <w:t>地位</w:t>
        </w:r>
      </w:ins>
      <w:ins w:id="1093" w:author="ASUS" w:date="2021-04-30T16:55:28Z">
        <w:r>
          <w:rPr>
            <w:rFonts w:hint="eastAsia"/>
            <w:lang w:val="en-US" w:eastAsia="zh-CN"/>
          </w:rPr>
          <w:t>。</w:t>
        </w:r>
      </w:ins>
    </w:p>
    <w:p>
      <w:pPr>
        <w:pStyle w:val="4"/>
        <w:rPr>
          <w:ins w:id="1094" w:author="ASUS" w:date="2021-04-30T17:11:37Z"/>
          <w:rFonts w:hint="eastAsia"/>
          <w:lang w:val="en-US" w:eastAsia="zh-CN"/>
        </w:rPr>
      </w:pPr>
      <w:ins w:id="1095" w:author="ASUS" w:date="2021-04-30T17:10:20Z">
        <w:r>
          <w:rPr>
            <w:rFonts w:hint="eastAsia"/>
            <w:lang w:val="en-US" w:eastAsia="zh-CN"/>
          </w:rPr>
          <w:t>全</w:t>
        </w:r>
      </w:ins>
      <w:ins w:id="1096" w:author="ASUS" w:date="2021-04-30T17:10:21Z">
        <w:r>
          <w:rPr>
            <w:rFonts w:hint="eastAsia"/>
            <w:lang w:val="en-US" w:eastAsia="zh-CN"/>
          </w:rPr>
          <w:t>三藏</w:t>
        </w:r>
      </w:ins>
      <w:ins w:id="1097" w:author="ASUS" w:date="2021-04-30T17:10:22Z">
        <w:r>
          <w:rPr>
            <w:rFonts w:hint="eastAsia"/>
            <w:lang w:val="en-US" w:eastAsia="zh-CN"/>
          </w:rPr>
          <w:t>字典</w:t>
        </w:r>
      </w:ins>
    </w:p>
    <w:p>
      <w:pPr>
        <w:rPr>
          <w:ins w:id="1098" w:author="ASUS" w:date="2021-04-30T17:17:55Z"/>
          <w:rFonts w:hint="eastAsia" w:ascii="Arial Unicode MS" w:hAnsi="Arial Unicode MS" w:eastAsia="宋体" w:cs="Arial Unicode MS"/>
          <w:lang w:val="en-US" w:eastAsia="zh-CN"/>
        </w:rPr>
      </w:pPr>
      <w:ins w:id="1099" w:author="ASUS" w:date="2021-04-30T17:11:38Z">
        <w:r>
          <w:rPr>
            <w:rFonts w:hint="eastAsia" w:ascii="Arial Unicode MS" w:hAnsi="Arial Unicode MS" w:eastAsia="宋体" w:cs="Arial Unicode MS"/>
            <w:lang w:val="en-US" w:eastAsia="zh-CN"/>
          </w:rPr>
          <w:t>逐词译的信息，其实本身就可以视作是一本</w:t>
        </w:r>
      </w:ins>
      <w:ins w:id="1100" w:author="ASUS" w:date="2021-04-30T17:14:13Z">
        <w:r>
          <w:rPr>
            <w:rFonts w:hint="eastAsia" w:ascii="Arial Unicode MS" w:hAnsi="Arial Unicode MS" w:eastAsia="宋体" w:cs="Arial Unicode MS"/>
            <w:lang w:val="en-US" w:eastAsia="zh-CN"/>
          </w:rPr>
          <w:t>收录</w:t>
        </w:r>
      </w:ins>
      <w:ins w:id="1101" w:author="ASUS" w:date="2021-04-30T17:11:38Z">
        <w:r>
          <w:rPr>
            <w:rFonts w:hint="eastAsia" w:ascii="Arial Unicode MS" w:hAnsi="Arial Unicode MS" w:eastAsia="宋体" w:cs="Arial Unicode MS"/>
            <w:lang w:val="en-US" w:eastAsia="zh-CN"/>
          </w:rPr>
          <w:t>超过92万词条的，最全的巴利词典</w:t>
        </w:r>
      </w:ins>
      <w:ins w:id="1102" w:author="ASUS" w:date="2021-04-30T17:19:10Z">
        <w:r>
          <w:rPr>
            <w:rFonts w:hint="eastAsia" w:ascii="Arial Unicode MS" w:hAnsi="Arial Unicode MS" w:eastAsia="宋体" w:cs="Arial Unicode MS"/>
            <w:lang w:val="en-US" w:eastAsia="zh-CN"/>
          </w:rPr>
          <w:t>。</w:t>
        </w:r>
      </w:ins>
      <w:ins w:id="1103" w:author="ASUS" w:date="2021-04-30T17:19:11Z">
        <w:r>
          <w:rPr>
            <w:rFonts w:hint="eastAsia" w:ascii="Arial Unicode MS" w:hAnsi="Arial Unicode MS" w:eastAsia="Arial Unicode MS" w:cs="Arial Unicode MS"/>
          </w:rPr>
          <w:t>在翻译者编辑好一个单词后。单词的信息被存储在用户词典中。这些数据可以供翻译者下次使用，或者分享给其他翻译者。无论是个人翻译或者团队协作，这些数据都可以带来翻译质量与效率的提升。</w:t>
        </w:r>
      </w:ins>
      <w:ins w:id="1104" w:author="ASUS" w:date="2021-04-30T17:11:38Z">
        <w:r>
          <w:rPr>
            <w:rFonts w:hint="eastAsia" w:ascii="Arial Unicode MS" w:hAnsi="Arial Unicode MS" w:eastAsia="宋体" w:cs="Arial Unicode MS"/>
            <w:lang w:val="en-US" w:eastAsia="zh-CN"/>
          </w:rPr>
          <w:t>且每一个词条都可以精准地定位其出处。随着项目的实施，这将是一部最全的词典。</w:t>
        </w:r>
      </w:ins>
      <w:ins w:id="1105" w:author="ASUS" w:date="2021-04-30T17:11:50Z">
        <w:r>
          <w:rPr>
            <w:rFonts w:hint="eastAsia" w:ascii="Arial Unicode MS" w:hAnsi="Arial Unicode MS" w:eastAsia="宋体" w:cs="Arial Unicode MS"/>
            <w:lang w:val="en-US" w:eastAsia="zh-CN"/>
          </w:rPr>
          <w:t>字典</w:t>
        </w:r>
      </w:ins>
      <w:ins w:id="1106" w:author="ASUS" w:date="2021-04-30T17:15:59Z">
        <w:r>
          <w:rPr>
            <w:rFonts w:hint="eastAsia" w:ascii="Arial Unicode MS" w:hAnsi="Arial Unicode MS" w:eastAsia="宋体" w:cs="Arial Unicode MS"/>
            <w:lang w:val="en-US" w:eastAsia="zh-CN"/>
          </w:rPr>
          <w:t>将</w:t>
        </w:r>
      </w:ins>
      <w:ins w:id="1107" w:author="ASUS" w:date="2021-04-30T17:11:55Z">
        <w:r>
          <w:rPr>
            <w:rFonts w:hint="eastAsia" w:ascii="Arial Unicode MS" w:hAnsi="Arial Unicode MS" w:eastAsia="宋体" w:cs="Arial Unicode MS"/>
            <w:lang w:val="en-US" w:eastAsia="zh-CN"/>
          </w:rPr>
          <w:t>存储</w:t>
        </w:r>
      </w:ins>
      <w:ins w:id="1108" w:author="ASUS" w:date="2021-04-30T17:11:56Z">
        <w:r>
          <w:rPr>
            <w:rFonts w:hint="eastAsia" w:ascii="Arial Unicode MS" w:hAnsi="Arial Unicode MS" w:eastAsia="宋体" w:cs="Arial Unicode MS"/>
            <w:lang w:val="en-US" w:eastAsia="zh-CN"/>
          </w:rPr>
          <w:t>在</w:t>
        </w:r>
      </w:ins>
      <w:ins w:id="1109" w:author="ASUS" w:date="2021-04-30T17:11:58Z">
        <w:r>
          <w:rPr>
            <w:rFonts w:hint="eastAsia" w:ascii="Arial Unicode MS" w:hAnsi="Arial Unicode MS" w:eastAsia="宋体" w:cs="Arial Unicode MS"/>
            <w:lang w:val="en-US" w:eastAsia="zh-CN"/>
          </w:rPr>
          <w:t>网络</w:t>
        </w:r>
      </w:ins>
      <w:ins w:id="1110" w:author="ASUS" w:date="2021-04-30T17:13:50Z">
        <w:r>
          <w:rPr>
            <w:rFonts w:hint="eastAsia" w:ascii="Arial Unicode MS" w:hAnsi="Arial Unicode MS" w:eastAsia="宋体" w:cs="Arial Unicode MS"/>
            <w:lang w:val="en-US" w:eastAsia="zh-CN"/>
          </w:rPr>
          <w:t>协作</w:t>
        </w:r>
      </w:ins>
      <w:ins w:id="1111" w:author="ASUS" w:date="2021-04-30T17:12:01Z">
        <w:r>
          <w:rPr>
            <w:rFonts w:hint="eastAsia" w:ascii="Arial Unicode MS" w:hAnsi="Arial Unicode MS" w:eastAsia="宋体" w:cs="Arial Unicode MS"/>
            <w:lang w:val="en-US" w:eastAsia="zh-CN"/>
          </w:rPr>
          <w:t>平台</w:t>
        </w:r>
      </w:ins>
      <w:ins w:id="1112" w:author="ASUS" w:date="2021-04-30T17:12:02Z">
        <w:r>
          <w:rPr>
            <w:rFonts w:hint="eastAsia" w:ascii="Arial Unicode MS" w:hAnsi="Arial Unicode MS" w:eastAsia="宋体" w:cs="Arial Unicode MS"/>
            <w:lang w:val="en-US" w:eastAsia="zh-CN"/>
          </w:rPr>
          <w:t>上。</w:t>
        </w:r>
      </w:ins>
    </w:p>
    <w:p>
      <w:pPr>
        <w:pStyle w:val="4"/>
        <w:rPr>
          <w:ins w:id="1113" w:author="ASUS" w:date="2021-04-30T17:19:54Z"/>
          <w:rFonts w:hint="eastAsia" w:ascii="Times New Roman" w:hAnsi="Times New Roman" w:eastAsia="微软雅黑" w:cstheme="minorBidi"/>
          <w:lang w:val="en-US" w:eastAsia="zh-CN"/>
        </w:rPr>
      </w:pPr>
      <w:ins w:id="1114" w:author="ASUS" w:date="2021-04-30T17:18:04Z">
        <w:r>
          <w:rPr>
            <w:rFonts w:hint="eastAsia" w:ascii="Times New Roman" w:hAnsi="Times New Roman" w:eastAsia="微软雅黑" w:cstheme="minorBidi"/>
            <w:lang w:val="en-US" w:eastAsia="zh-CN"/>
          </w:rPr>
          <w:t>三藏</w:t>
        </w:r>
      </w:ins>
      <w:ins w:id="1115" w:author="ASUS" w:date="2021-04-30T17:18:06Z">
        <w:r>
          <w:rPr>
            <w:rFonts w:hint="eastAsia" w:ascii="Times New Roman" w:hAnsi="Times New Roman" w:eastAsia="微软雅黑" w:cstheme="minorBidi"/>
            <w:lang w:val="en-US" w:eastAsia="zh-CN"/>
          </w:rPr>
          <w:t>教学</w:t>
        </w:r>
      </w:ins>
      <w:ins w:id="1116" w:author="ASUS" w:date="2021-04-30T17:18:07Z">
        <w:r>
          <w:rPr>
            <w:rFonts w:hint="eastAsia" w:ascii="Times New Roman" w:hAnsi="Times New Roman" w:eastAsia="微软雅黑" w:cstheme="minorBidi"/>
            <w:lang w:val="en-US" w:eastAsia="zh-CN"/>
          </w:rPr>
          <w:t>视频</w:t>
        </w:r>
      </w:ins>
    </w:p>
    <w:p>
      <w:pPr>
        <w:rPr>
          <w:ins w:id="1117" w:author="ASUS" w:date="2021-05-01T15:04:24Z"/>
          <w:rFonts w:hint="eastAsia" w:eastAsia="微软雅黑" w:cstheme="minorBidi"/>
          <w:lang w:val="en-US" w:eastAsia="zh-CN"/>
        </w:rPr>
      </w:pPr>
      <w:ins w:id="1118" w:author="ASUS" w:date="2021-04-30T17:19:56Z">
        <w:r>
          <w:rPr>
            <w:rFonts w:hint="eastAsia" w:eastAsia="微软雅黑" w:cstheme="minorBidi"/>
            <w:lang w:val="en-US" w:eastAsia="zh-CN"/>
          </w:rPr>
          <w:t>在</w:t>
        </w:r>
      </w:ins>
      <w:ins w:id="1119" w:author="ASUS" w:date="2021-04-30T17:19:58Z">
        <w:r>
          <w:rPr>
            <w:rFonts w:hint="eastAsia" w:eastAsia="微软雅黑" w:cstheme="minorBidi"/>
            <w:lang w:val="en-US" w:eastAsia="zh-CN"/>
          </w:rPr>
          <w:t>教学</w:t>
        </w:r>
      </w:ins>
      <w:ins w:id="1120" w:author="ASUS" w:date="2021-05-01T15:00:59Z">
        <w:r>
          <w:rPr>
            <w:rFonts w:hint="eastAsia" w:eastAsia="微软雅黑" w:cstheme="minorBidi"/>
            <w:lang w:val="en-US" w:eastAsia="zh-CN"/>
          </w:rPr>
          <w:t>过程</w:t>
        </w:r>
      </w:ins>
      <w:ins w:id="1121" w:author="ASUS" w:date="2021-05-01T15:01:00Z">
        <w:r>
          <w:rPr>
            <w:rFonts w:hint="eastAsia" w:eastAsia="微软雅黑" w:cstheme="minorBidi"/>
            <w:lang w:val="en-US" w:eastAsia="zh-CN"/>
          </w:rPr>
          <w:t>中。</w:t>
        </w:r>
      </w:ins>
      <w:ins w:id="1122" w:author="ASUS" w:date="2021-05-01T15:01:02Z">
        <w:r>
          <w:rPr>
            <w:rFonts w:hint="eastAsia" w:eastAsia="微软雅黑" w:cstheme="minorBidi"/>
            <w:lang w:val="en-US" w:eastAsia="zh-CN"/>
          </w:rPr>
          <w:t>将</w:t>
        </w:r>
      </w:ins>
      <w:ins w:id="1123" w:author="ASUS" w:date="2021-05-01T15:01:05Z">
        <w:r>
          <w:rPr>
            <w:rFonts w:hint="eastAsia" w:eastAsia="微软雅黑" w:cstheme="minorBidi"/>
            <w:lang w:val="en-US" w:eastAsia="zh-CN"/>
          </w:rPr>
          <w:t>录制</w:t>
        </w:r>
      </w:ins>
      <w:ins w:id="1124" w:author="ASUS" w:date="2021-05-01T15:01:06Z">
        <w:r>
          <w:rPr>
            <w:rFonts w:hint="eastAsia" w:eastAsia="微软雅黑" w:cstheme="minorBidi"/>
            <w:lang w:val="en-US" w:eastAsia="zh-CN"/>
          </w:rPr>
          <w:t>教学</w:t>
        </w:r>
      </w:ins>
      <w:ins w:id="1125" w:author="ASUS" w:date="2021-05-01T15:01:07Z">
        <w:r>
          <w:rPr>
            <w:rFonts w:hint="eastAsia" w:eastAsia="微软雅黑" w:cstheme="minorBidi"/>
            <w:lang w:val="en-US" w:eastAsia="zh-CN"/>
          </w:rPr>
          <w:t>视频</w:t>
        </w:r>
      </w:ins>
      <w:ins w:id="1126" w:author="ASUS" w:date="2021-05-01T15:01:09Z">
        <w:r>
          <w:rPr>
            <w:rFonts w:hint="eastAsia" w:eastAsia="微软雅黑" w:cstheme="minorBidi"/>
            <w:lang w:val="en-US" w:eastAsia="zh-CN"/>
          </w:rPr>
          <w:t>。</w:t>
        </w:r>
      </w:ins>
      <w:ins w:id="1127" w:author="ASUS" w:date="2021-05-01T15:01:12Z">
        <w:r>
          <w:rPr>
            <w:rFonts w:hint="eastAsia" w:eastAsia="微软雅黑" w:cstheme="minorBidi"/>
            <w:lang w:val="en-US" w:eastAsia="zh-CN"/>
          </w:rPr>
          <w:t>这些</w:t>
        </w:r>
      </w:ins>
      <w:ins w:id="1128" w:author="ASUS" w:date="2021-05-01T15:01:13Z">
        <w:r>
          <w:rPr>
            <w:rFonts w:hint="eastAsia" w:eastAsia="微软雅黑" w:cstheme="minorBidi"/>
            <w:lang w:val="en-US" w:eastAsia="zh-CN"/>
          </w:rPr>
          <w:t>视频</w:t>
        </w:r>
      </w:ins>
      <w:ins w:id="1129" w:author="ASUS" w:date="2021-05-01T15:01:14Z">
        <w:r>
          <w:rPr>
            <w:rFonts w:hint="eastAsia" w:eastAsia="微软雅黑" w:cstheme="minorBidi"/>
            <w:lang w:val="en-US" w:eastAsia="zh-CN"/>
          </w:rPr>
          <w:t>资料</w:t>
        </w:r>
      </w:ins>
      <w:ins w:id="1130" w:author="ASUS" w:date="2021-05-01T15:01:16Z">
        <w:r>
          <w:rPr>
            <w:rFonts w:hint="eastAsia" w:eastAsia="微软雅黑" w:cstheme="minorBidi"/>
            <w:lang w:val="en-US" w:eastAsia="zh-CN"/>
          </w:rPr>
          <w:t>包含</w:t>
        </w:r>
      </w:ins>
      <w:ins w:id="1131" w:author="ASUS" w:date="2021-05-01T15:01:29Z">
        <w:r>
          <w:rPr>
            <w:rFonts w:hint="eastAsia" w:eastAsia="微软雅黑" w:cstheme="minorBidi"/>
            <w:lang w:val="en-US" w:eastAsia="zh-CN"/>
          </w:rPr>
          <w:t>对于</w:t>
        </w:r>
      </w:ins>
      <w:ins w:id="1132" w:author="ASUS" w:date="2021-05-01T15:01:37Z">
        <w:r>
          <w:rPr>
            <w:rFonts w:hint="eastAsia" w:eastAsia="微软雅黑" w:cstheme="minorBidi"/>
            <w:lang w:val="en-US" w:eastAsia="zh-CN"/>
          </w:rPr>
          <w:t>单词的</w:t>
        </w:r>
      </w:ins>
      <w:ins w:id="1133" w:author="ASUS" w:date="2021-05-01T15:01:40Z">
        <w:r>
          <w:rPr>
            <w:rFonts w:hint="eastAsia" w:eastAsia="微软雅黑" w:cstheme="minorBidi"/>
            <w:lang w:val="en-US" w:eastAsia="zh-CN"/>
          </w:rPr>
          <w:t>逐词</w:t>
        </w:r>
      </w:ins>
      <w:ins w:id="1134" w:author="ASUS" w:date="2021-05-01T15:01:42Z">
        <w:r>
          <w:rPr>
            <w:rFonts w:hint="eastAsia" w:eastAsia="微软雅黑" w:cstheme="minorBidi"/>
            <w:lang w:val="en-US" w:eastAsia="zh-CN"/>
          </w:rPr>
          <w:t>讲解</w:t>
        </w:r>
      </w:ins>
      <w:ins w:id="1135" w:author="ASUS" w:date="2021-05-01T15:01:57Z">
        <w:r>
          <w:rPr>
            <w:rFonts w:hint="eastAsia" w:eastAsia="微软雅黑" w:cstheme="minorBidi"/>
            <w:lang w:val="en-US" w:eastAsia="zh-CN"/>
          </w:rPr>
          <w:t>。</w:t>
        </w:r>
      </w:ins>
      <w:ins w:id="1136" w:author="ASUS" w:date="2021-05-01T15:02:00Z">
        <w:r>
          <w:rPr>
            <w:rFonts w:hint="eastAsia" w:eastAsia="微软雅黑" w:cstheme="minorBidi"/>
            <w:lang w:val="en-US" w:eastAsia="zh-CN"/>
          </w:rPr>
          <w:t>句法</w:t>
        </w:r>
      </w:ins>
      <w:ins w:id="1137" w:author="ASUS" w:date="2021-05-01T15:02:02Z">
        <w:r>
          <w:rPr>
            <w:rFonts w:hint="eastAsia" w:eastAsia="微软雅黑" w:cstheme="minorBidi"/>
            <w:lang w:val="en-US" w:eastAsia="zh-CN"/>
          </w:rPr>
          <w:t>分析</w:t>
        </w:r>
      </w:ins>
      <w:ins w:id="1138" w:author="ASUS" w:date="2021-05-01T15:02:09Z">
        <w:r>
          <w:rPr>
            <w:rFonts w:hint="eastAsia" w:eastAsia="微软雅黑" w:cstheme="minorBidi"/>
            <w:lang w:val="en-US" w:eastAsia="zh-CN"/>
          </w:rPr>
          <w:t>等</w:t>
        </w:r>
      </w:ins>
      <w:ins w:id="1139" w:author="ASUS" w:date="2021-05-01T15:02:11Z">
        <w:r>
          <w:rPr>
            <w:rFonts w:hint="eastAsia" w:eastAsia="微软雅黑" w:cstheme="minorBidi"/>
            <w:lang w:val="en-US" w:eastAsia="zh-CN"/>
          </w:rPr>
          <w:t>。</w:t>
        </w:r>
      </w:ins>
      <w:ins w:id="1140" w:author="ASUS" w:date="2021-05-01T15:02:16Z">
        <w:r>
          <w:rPr>
            <w:rFonts w:hint="eastAsia" w:eastAsia="微软雅黑" w:cstheme="minorBidi"/>
            <w:lang w:val="en-US" w:eastAsia="zh-CN"/>
          </w:rPr>
          <w:t>这些</w:t>
        </w:r>
      </w:ins>
      <w:ins w:id="1141" w:author="ASUS" w:date="2021-05-01T15:02:35Z">
        <w:r>
          <w:rPr>
            <w:rFonts w:hint="eastAsia" w:eastAsia="微软雅黑" w:cstheme="minorBidi"/>
            <w:lang w:val="en-US" w:eastAsia="zh-CN"/>
          </w:rPr>
          <w:t>视频</w:t>
        </w:r>
      </w:ins>
      <w:ins w:id="1142" w:author="ASUS" w:date="2021-05-01T15:02:36Z">
        <w:r>
          <w:rPr>
            <w:rFonts w:hint="eastAsia" w:eastAsia="微软雅黑" w:cstheme="minorBidi"/>
            <w:lang w:val="en-US" w:eastAsia="zh-CN"/>
          </w:rPr>
          <w:t>将</w:t>
        </w:r>
      </w:ins>
      <w:ins w:id="1143" w:author="ASUS" w:date="2021-05-01T15:03:06Z">
        <w:r>
          <w:rPr>
            <w:rFonts w:hint="eastAsia" w:eastAsia="微软雅黑" w:cstheme="minorBidi"/>
            <w:lang w:val="en-US" w:eastAsia="zh-CN"/>
          </w:rPr>
          <w:t>帮助</w:t>
        </w:r>
      </w:ins>
      <w:ins w:id="1144" w:author="ASUS" w:date="2021-05-01T15:03:10Z">
        <w:r>
          <w:rPr>
            <w:rFonts w:hint="eastAsia" w:eastAsia="微软雅黑" w:cstheme="minorBidi"/>
            <w:lang w:val="en-US" w:eastAsia="zh-CN"/>
          </w:rPr>
          <w:t>后面</w:t>
        </w:r>
      </w:ins>
      <w:ins w:id="1145" w:author="ASUS" w:date="2021-05-01T15:03:11Z">
        <w:r>
          <w:rPr>
            <w:rFonts w:hint="eastAsia" w:eastAsia="微软雅黑" w:cstheme="minorBidi"/>
            <w:lang w:val="en-US" w:eastAsia="zh-CN"/>
          </w:rPr>
          <w:t>的</w:t>
        </w:r>
      </w:ins>
      <w:ins w:id="1146" w:author="ASUS" w:date="2021-05-01T15:03:12Z">
        <w:r>
          <w:rPr>
            <w:rFonts w:hint="eastAsia" w:eastAsia="微软雅黑" w:cstheme="minorBidi"/>
            <w:lang w:val="en-US" w:eastAsia="zh-CN"/>
          </w:rPr>
          <w:t>学习</w:t>
        </w:r>
      </w:ins>
      <w:ins w:id="1147" w:author="ASUS" w:date="2021-05-01T15:03:15Z">
        <w:r>
          <w:rPr>
            <w:rFonts w:hint="eastAsia" w:eastAsia="微软雅黑" w:cstheme="minorBidi"/>
            <w:lang w:val="en-US" w:eastAsia="zh-CN"/>
          </w:rPr>
          <w:t>者</w:t>
        </w:r>
      </w:ins>
      <w:ins w:id="1148" w:author="ASUS" w:date="2021-05-01T15:03:20Z">
        <w:r>
          <w:rPr>
            <w:rFonts w:hint="eastAsia" w:eastAsia="微软雅黑" w:cstheme="minorBidi"/>
            <w:lang w:val="en-US" w:eastAsia="zh-CN"/>
          </w:rPr>
          <w:t>学习。</w:t>
        </w:r>
      </w:ins>
      <w:ins w:id="1149" w:author="ASUS" w:date="2021-05-01T15:03:32Z">
        <w:r>
          <w:rPr>
            <w:rFonts w:hint="eastAsia" w:eastAsia="微软雅黑" w:cstheme="minorBidi"/>
            <w:lang w:val="en-US" w:eastAsia="zh-CN"/>
          </w:rPr>
          <w:t>大师</w:t>
        </w:r>
      </w:ins>
      <w:ins w:id="1150" w:author="ASUS" w:date="2021-05-01T15:03:33Z">
        <w:r>
          <w:rPr>
            <w:rFonts w:hint="eastAsia" w:eastAsia="微软雅黑" w:cstheme="minorBidi"/>
            <w:lang w:val="en-US" w:eastAsia="zh-CN"/>
          </w:rPr>
          <w:t>的</w:t>
        </w:r>
      </w:ins>
      <w:ins w:id="1151" w:author="ASUS" w:date="2021-05-01T15:03:34Z">
        <w:r>
          <w:rPr>
            <w:rFonts w:hint="eastAsia" w:eastAsia="微软雅黑" w:cstheme="minorBidi"/>
            <w:lang w:val="en-US" w:eastAsia="zh-CN"/>
          </w:rPr>
          <w:t>教学</w:t>
        </w:r>
      </w:ins>
      <w:ins w:id="1152" w:author="ASUS" w:date="2021-05-01T15:03:38Z">
        <w:r>
          <w:rPr>
            <w:rFonts w:hint="eastAsia" w:eastAsia="微软雅黑" w:cstheme="minorBidi"/>
            <w:lang w:val="en-US" w:eastAsia="zh-CN"/>
          </w:rPr>
          <w:t>过程</w:t>
        </w:r>
      </w:ins>
      <w:ins w:id="1153" w:author="ASUS" w:date="2021-05-01T15:03:59Z">
        <w:r>
          <w:rPr>
            <w:rFonts w:hint="eastAsia" w:eastAsia="微软雅黑" w:cstheme="minorBidi"/>
            <w:lang w:val="en-US" w:eastAsia="zh-CN"/>
          </w:rPr>
          <w:t>不论</w:t>
        </w:r>
      </w:ins>
      <w:ins w:id="1154" w:author="ASUS" w:date="2021-05-01T15:04:00Z">
        <w:r>
          <w:rPr>
            <w:rFonts w:hint="eastAsia" w:eastAsia="微软雅黑" w:cstheme="minorBidi"/>
            <w:lang w:val="en-US" w:eastAsia="zh-CN"/>
          </w:rPr>
          <w:t>对于</w:t>
        </w:r>
      </w:ins>
      <w:ins w:id="1155" w:author="ASUS" w:date="2021-05-01T15:04:02Z">
        <w:r>
          <w:rPr>
            <w:rFonts w:hint="eastAsia" w:eastAsia="微软雅黑" w:cstheme="minorBidi"/>
            <w:lang w:val="en-US" w:eastAsia="zh-CN"/>
          </w:rPr>
          <w:t>学生</w:t>
        </w:r>
      </w:ins>
      <w:ins w:id="1156" w:author="ASUS" w:date="2021-05-01T15:04:06Z">
        <w:r>
          <w:rPr>
            <w:rFonts w:hint="eastAsia" w:eastAsia="微软雅黑" w:cstheme="minorBidi"/>
            <w:lang w:val="en-US" w:eastAsia="zh-CN"/>
          </w:rPr>
          <w:t>或者</w:t>
        </w:r>
      </w:ins>
      <w:ins w:id="1157" w:author="ASUS" w:date="2021-05-01T15:04:10Z">
        <w:r>
          <w:rPr>
            <w:rFonts w:hint="eastAsia" w:eastAsia="微软雅黑" w:cstheme="minorBidi"/>
            <w:lang w:val="en-US" w:eastAsia="zh-CN"/>
          </w:rPr>
          <w:t>成长</w:t>
        </w:r>
      </w:ins>
      <w:ins w:id="1158" w:author="ASUS" w:date="2021-05-01T15:04:11Z">
        <w:r>
          <w:rPr>
            <w:rFonts w:hint="eastAsia" w:eastAsia="微软雅黑" w:cstheme="minorBidi"/>
            <w:lang w:val="en-US" w:eastAsia="zh-CN"/>
          </w:rPr>
          <w:t>中的</w:t>
        </w:r>
      </w:ins>
      <w:ins w:id="1159" w:author="ASUS" w:date="2021-05-01T15:04:13Z">
        <w:r>
          <w:rPr>
            <w:rFonts w:hint="eastAsia" w:eastAsia="微软雅黑" w:cstheme="minorBidi"/>
            <w:lang w:val="en-US" w:eastAsia="zh-CN"/>
          </w:rPr>
          <w:t>老师，</w:t>
        </w:r>
      </w:ins>
      <w:ins w:id="1160" w:author="ASUS" w:date="2021-05-01T15:04:15Z">
        <w:r>
          <w:rPr>
            <w:rFonts w:hint="eastAsia" w:eastAsia="微软雅黑" w:cstheme="minorBidi"/>
            <w:lang w:val="en-US" w:eastAsia="zh-CN"/>
          </w:rPr>
          <w:t>都是</w:t>
        </w:r>
      </w:ins>
      <w:ins w:id="1161" w:author="ASUS" w:date="2021-05-01T15:04:19Z">
        <w:r>
          <w:rPr>
            <w:rFonts w:hint="eastAsia" w:eastAsia="微软雅黑" w:cstheme="minorBidi"/>
            <w:lang w:val="en-US" w:eastAsia="zh-CN"/>
          </w:rPr>
          <w:t>宝贵的</w:t>
        </w:r>
      </w:ins>
      <w:ins w:id="1162" w:author="ASUS" w:date="2021-05-01T15:04:21Z">
        <w:r>
          <w:rPr>
            <w:rFonts w:hint="eastAsia" w:eastAsia="微软雅黑" w:cstheme="minorBidi"/>
            <w:lang w:val="en-US" w:eastAsia="zh-CN"/>
          </w:rPr>
          <w:t>的</w:t>
        </w:r>
      </w:ins>
      <w:ins w:id="1163" w:author="ASUS" w:date="2021-05-01T15:04:22Z">
        <w:r>
          <w:rPr>
            <w:rFonts w:hint="eastAsia" w:eastAsia="微软雅黑" w:cstheme="minorBidi"/>
            <w:lang w:val="en-US" w:eastAsia="zh-CN"/>
          </w:rPr>
          <w:t>资源</w:t>
        </w:r>
      </w:ins>
      <w:ins w:id="1164" w:author="ASUS" w:date="2021-05-01T15:04:23Z">
        <w:r>
          <w:rPr>
            <w:rFonts w:hint="eastAsia" w:eastAsia="微软雅黑" w:cstheme="minorBidi"/>
            <w:lang w:val="en-US" w:eastAsia="zh-CN"/>
          </w:rPr>
          <w:t>。</w:t>
        </w:r>
      </w:ins>
    </w:p>
    <w:p>
      <w:pPr>
        <w:ind w:firstLine="0" w:firstLineChars="0"/>
        <w:rPr>
          <w:ins w:id="1165" w:author="ASUS" w:date="2021-04-30T17:31:00Z"/>
          <w:rFonts w:hint="eastAsia" w:eastAsia="微软雅黑" w:cstheme="minorBidi"/>
          <w:lang w:val="en-US" w:eastAsia="zh-CN"/>
        </w:rPr>
      </w:pPr>
    </w:p>
    <w:p>
      <w:pPr>
        <w:pStyle w:val="4"/>
        <w:rPr>
          <w:ins w:id="1166" w:author="ASUS" w:date="2021-04-30T16:38:31Z"/>
          <w:rFonts w:hint="eastAsia" w:eastAsia="微软雅黑" w:cstheme="minorBidi"/>
          <w:lang w:val="en-US" w:eastAsia="zh-CN"/>
        </w:rPr>
        <w:sectPr>
          <w:pgSz w:w="11906" w:h="16838"/>
          <w:pgMar w:top="1440" w:right="1800" w:bottom="1440" w:left="1800" w:header="851" w:footer="992" w:gutter="0"/>
          <w:cols w:space="425" w:num="1"/>
          <w:docGrid w:type="lines" w:linePitch="312" w:charSpace="0"/>
        </w:sectPr>
      </w:pPr>
      <w:ins w:id="1167" w:author="ASUS" w:date="2021-04-30T17:31:05Z">
        <w:r>
          <w:rPr>
            <w:rFonts w:hint="eastAsia" w:eastAsia="微软雅黑" w:cstheme="minorBidi"/>
            <w:lang w:val="en-US" w:eastAsia="zh-CN"/>
          </w:rPr>
          <w:t>巴利语</w:t>
        </w:r>
      </w:ins>
      <w:ins w:id="1168" w:author="ASUS" w:date="2021-04-30T17:31:07Z">
        <w:r>
          <w:rPr>
            <w:rFonts w:hint="eastAsia" w:eastAsia="微软雅黑" w:cstheme="minorBidi"/>
            <w:lang w:val="en-US" w:eastAsia="zh-CN"/>
          </w:rPr>
          <w:t>教学</w:t>
        </w:r>
      </w:ins>
      <w:ins w:id="1169" w:author="ASUS" w:date="2021-04-30T17:31:08Z">
        <w:r>
          <w:rPr>
            <w:rFonts w:hint="eastAsia" w:eastAsia="微软雅黑" w:cstheme="minorBidi"/>
            <w:lang w:val="en-US" w:eastAsia="zh-CN"/>
          </w:rPr>
          <w:t>与</w:t>
        </w:r>
      </w:ins>
      <w:ins w:id="1170" w:author="ASUS" w:date="2021-04-30T17:31:09Z">
        <w:r>
          <w:rPr>
            <w:rFonts w:hint="eastAsia" w:eastAsia="微软雅黑" w:cstheme="minorBidi"/>
            <w:lang w:val="en-US" w:eastAsia="zh-CN"/>
          </w:rPr>
          <w:t>研究</w:t>
        </w:r>
      </w:ins>
      <w:ins w:id="1171" w:author="ASUS" w:date="2021-04-30T17:31:12Z">
        <w:r>
          <w:rPr>
            <w:rFonts w:hint="eastAsia" w:eastAsia="微软雅黑" w:cstheme="minorBidi"/>
            <w:lang w:val="en-US" w:eastAsia="zh-CN"/>
          </w:rPr>
          <w:t>平台</w:t>
        </w:r>
      </w:ins>
    </w:p>
    <w:p>
      <w:pPr>
        <w:rPr>
          <w:ins w:id="1172" w:author="ASUS" w:date="2021-04-30T16:36:37Z"/>
          <w:rFonts w:hint="eastAsia"/>
          <w:lang w:val="en-US" w:eastAsia="zh-CN"/>
        </w:rPr>
        <w:sectPr>
          <w:pgSz w:w="11906" w:h="16838"/>
          <w:pgMar w:top="1440" w:right="1800" w:bottom="1440" w:left="1800" w:header="851" w:footer="992" w:gutter="0"/>
          <w:cols w:space="425" w:num="1"/>
          <w:docGrid w:type="lines" w:linePitch="312" w:charSpace="0"/>
        </w:sectPr>
      </w:pPr>
    </w:p>
    <w:p>
      <w:pPr>
        <w:pStyle w:val="3"/>
        <w:bidi w:val="0"/>
        <w:rPr>
          <w:rFonts w:hint="eastAsia"/>
          <w:lang w:val="en-US" w:eastAsia="zh-CN"/>
        </w:rPr>
      </w:pPr>
      <w:bookmarkStart w:id="57" w:name="_Toc1123"/>
      <w:r>
        <w:rPr>
          <w:rFonts w:hint="eastAsia"/>
          <w:lang w:val="en-US" w:eastAsia="zh-CN"/>
        </w:rPr>
        <w:t>成果发布</w:t>
      </w:r>
      <w:bookmarkEnd w:id="55"/>
      <w:bookmarkEnd w:id="56"/>
      <w:bookmarkEnd w:id="57"/>
    </w:p>
    <w:p>
      <w:pPr>
        <w:rPr>
          <w:rFonts w:hint="default"/>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t>主要的成果发布方式为上述的网络翻译平台。网络平台相比纸质媒体，信息的传播更加便捷。尤其是更新更加方便。无论大小错误，都能及时更正。避免讹误的流传。读者看到的资料总是最新的。</w:t>
      </w:r>
    </w:p>
    <w:p>
      <w:pPr>
        <w:pStyle w:val="2"/>
        <w:bidi w:val="0"/>
        <w:rPr>
          <w:ins w:id="1173" w:author="ASUS" w:date="2021-04-30T16:58:13Z"/>
          <w:rFonts w:hint="eastAsia"/>
          <w:lang w:val="en-US" w:eastAsia="zh-CN"/>
        </w:rPr>
      </w:pPr>
      <w:ins w:id="1174" w:author="ASUS" w:date="2021-04-30T16:58:06Z">
        <w:bookmarkStart w:id="58" w:name="_Toc13774"/>
        <w:bookmarkStart w:id="59" w:name="_Toc19121"/>
        <w:bookmarkStart w:id="60" w:name="_Toc2586"/>
        <w:r>
          <w:rPr>
            <w:rFonts w:hint="eastAsia"/>
            <w:lang w:val="en-US" w:eastAsia="zh-CN"/>
          </w:rPr>
          <w:t>项目</w:t>
        </w:r>
      </w:ins>
      <w:ins w:id="1175" w:author="ASUS" w:date="2021-04-30T16:58:10Z">
        <w:r>
          <w:rPr>
            <w:rFonts w:hint="eastAsia"/>
            <w:lang w:val="en-US" w:eastAsia="zh-CN"/>
          </w:rPr>
          <w:t>预算</w:t>
        </w:r>
        <w:bookmarkEnd w:id="58"/>
      </w:ins>
    </w:p>
    <w:p>
      <w:pPr>
        <w:pStyle w:val="3"/>
        <w:pageBreakBefore w:val="0"/>
        <w:widowControl w:val="0"/>
        <w:kinsoku/>
        <w:wordWrap/>
        <w:overflowPunct/>
        <w:topLinePunct w:val="0"/>
        <w:autoSpaceDE/>
        <w:autoSpaceDN/>
        <w:bidi w:val="0"/>
        <w:adjustRightInd/>
        <w:snapToGrid/>
        <w:textAlignment w:val="auto"/>
        <w:rPr>
          <w:ins w:id="1176" w:author="ASUS" w:date="2021-04-30T16:58:18Z"/>
          <w:rFonts w:hint="eastAsia"/>
        </w:rPr>
      </w:pPr>
      <w:ins w:id="1177" w:author="ASUS" w:date="2021-04-30T16:58:18Z">
        <w:bookmarkStart w:id="61" w:name="_Toc1835"/>
        <w:r>
          <w:rPr>
            <w:rFonts w:hint="eastAsia"/>
          </w:rPr>
          <w:t>三藏内容技术分析</w:t>
        </w:r>
        <w:bookmarkEnd w:id="61"/>
      </w:ins>
    </w:p>
    <w:p>
      <w:pPr>
        <w:pageBreakBefore w:val="0"/>
        <w:widowControl w:val="0"/>
        <w:kinsoku/>
        <w:wordWrap/>
        <w:overflowPunct/>
        <w:topLinePunct w:val="0"/>
        <w:autoSpaceDE/>
        <w:autoSpaceDN/>
        <w:bidi w:val="0"/>
        <w:adjustRightInd w:val="0"/>
        <w:snapToGrid w:val="0"/>
        <w:textAlignment w:val="auto"/>
        <w:rPr>
          <w:ins w:id="1178" w:author="ASUS" w:date="2021-04-30T16:58:18Z"/>
          <w:rFonts w:hint="eastAsia" w:ascii="Arial Unicode MS" w:hAnsi="Arial Unicode MS" w:eastAsia="Arial Unicode MS" w:cs="Arial Unicode MS"/>
        </w:rPr>
      </w:pPr>
      <w:ins w:id="1179" w:author="ASUS" w:date="2021-04-30T16:58:18Z">
        <w:r>
          <w:rPr>
            <w:rFonts w:hint="eastAsia" w:ascii="Arial Unicode MS" w:hAnsi="Arial Unicode MS" w:eastAsia="Arial Unicode MS" w:cs="Arial Unicode MS"/>
          </w:rPr>
          <w:t>以下表格为数据节选，</w:t>
        </w:r>
      </w:ins>
      <w:ins w:id="1180" w:author="ASUS" w:date="2021-04-30T16:59:31Z">
        <w:r>
          <w:rPr>
            <w:rFonts w:hint="eastAsia" w:ascii="Arial Unicode MS" w:hAnsi="Arial Unicode MS" w:eastAsia="Arial Unicode MS" w:cs="Arial Unicode MS"/>
            <w:lang w:val="en-US" w:eastAsia="zh-CN"/>
          </w:rPr>
          <w:t>详细</w:t>
        </w:r>
      </w:ins>
      <w:ins w:id="1181" w:author="ASUS" w:date="2021-04-30T16:59:32Z">
        <w:r>
          <w:rPr>
            <w:rFonts w:hint="eastAsia" w:ascii="Arial Unicode MS" w:hAnsi="Arial Unicode MS" w:eastAsia="Arial Unicode MS" w:cs="Arial Unicode MS"/>
            <w:lang w:val="en-US" w:eastAsia="zh-CN"/>
          </w:rPr>
          <w:t>数据</w:t>
        </w:r>
      </w:ins>
      <w:ins w:id="1182" w:author="ASUS" w:date="2021-04-30T16:59:33Z">
        <w:r>
          <w:rPr>
            <w:rFonts w:hint="eastAsia" w:ascii="Arial Unicode MS" w:hAnsi="Arial Unicode MS" w:eastAsia="Arial Unicode MS" w:cs="Arial Unicode MS"/>
            <w:lang w:val="en-US" w:eastAsia="zh-CN"/>
          </w:rPr>
          <w:t>见</w:t>
        </w:r>
      </w:ins>
      <w:ins w:id="1183" w:author="ASUS" w:date="2021-04-30T16:59:35Z">
        <w:r>
          <w:rPr>
            <w:rFonts w:hint="eastAsia" w:ascii="Arial Unicode MS" w:hAnsi="Arial Unicode MS" w:eastAsia="Arial Unicode MS" w:cs="Arial Unicode MS"/>
            <w:lang w:val="en-US" w:eastAsia="zh-CN"/>
          </w:rPr>
          <w:t>附件</w:t>
        </w:r>
      </w:ins>
      <w:ins w:id="1184" w:author="ASUS" w:date="2021-04-30T17:00:41Z">
        <w:r>
          <w:rPr>
            <w:rFonts w:hint="eastAsia" w:ascii="Arial Unicode MS" w:hAnsi="Arial Unicode MS" w:eastAsia="Arial Unicode MS" w:cs="Arial Unicode MS"/>
            <w:lang w:val="en-US" w:eastAsia="zh-CN"/>
          </w:rPr>
          <w:t>。</w:t>
        </w:r>
      </w:ins>
    </w:p>
    <w:tbl>
      <w:tblPr>
        <w:tblStyle w:val="16"/>
        <w:tblW w:w="6304" w:type="dxa"/>
        <w:tblInd w:w="0" w:type="dxa"/>
        <w:tblLayout w:type="fixed"/>
        <w:tblCellMar>
          <w:top w:w="15" w:type="dxa"/>
          <w:left w:w="15" w:type="dxa"/>
          <w:bottom w:w="15" w:type="dxa"/>
          <w:right w:w="15" w:type="dxa"/>
        </w:tblCellMar>
      </w:tblPr>
      <w:tblGrid>
        <w:gridCol w:w="1847"/>
        <w:gridCol w:w="1418"/>
        <w:gridCol w:w="762"/>
        <w:gridCol w:w="886"/>
        <w:gridCol w:w="1391"/>
      </w:tblGrid>
      <w:tr>
        <w:tblPrEx>
          <w:tblLayout w:type="fixed"/>
          <w:tblCellMar>
            <w:top w:w="15" w:type="dxa"/>
            <w:left w:w="15" w:type="dxa"/>
            <w:bottom w:w="15" w:type="dxa"/>
            <w:right w:w="15" w:type="dxa"/>
          </w:tblCellMar>
        </w:tblPrEx>
        <w:trPr>
          <w:trHeight w:val="181" w:hRule="atLeast"/>
          <w:ins w:id="1185" w:author="ASUS" w:date="2021-04-30T16:58:18Z"/>
        </w:trPr>
        <w:tc>
          <w:tcPr>
            <w:tcW w:w="1847"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186" w:author="ASUS" w:date="2021-04-30T16:58:18Z"/>
                <w:rFonts w:hint="eastAsia" w:ascii="Arial Unicode MS" w:hAnsi="Arial Unicode MS" w:eastAsia="Arial Unicode MS" w:cs="Arial Unicode MS"/>
                <w:lang w:val="en-US" w:eastAsia="zh-CN"/>
              </w:rPr>
            </w:pPr>
            <w:ins w:id="1187" w:author="ASUS" w:date="2021-04-30T16:58:18Z">
              <w:r>
                <w:rPr>
                  <w:rFonts w:hint="eastAsia" w:ascii="Arial Unicode MS" w:hAnsi="Arial Unicode MS" w:eastAsia="宋体" w:cs="Arial Unicode MS"/>
                  <w:lang w:val="en-US" w:eastAsia="zh-CN"/>
                </w:rPr>
                <w:t>书名</w:t>
              </w:r>
            </w:ins>
          </w:p>
        </w:tc>
        <w:tc>
          <w:tcPr>
            <w:tcW w:w="1418"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188" w:author="ASUS" w:date="2021-04-30T16:58:18Z"/>
                <w:rFonts w:hint="eastAsia" w:ascii="Arial Unicode MS" w:hAnsi="Arial Unicode MS" w:eastAsia="Arial Unicode MS" w:cs="Arial Unicode MS"/>
                <w:lang w:val="en-US" w:eastAsia="zh-CN"/>
              </w:rPr>
            </w:pPr>
            <w:ins w:id="1189" w:author="ASUS" w:date="2021-04-30T16:58:18Z">
              <w:r>
                <w:rPr>
                  <w:rFonts w:hint="eastAsia" w:ascii="Arial Unicode MS" w:hAnsi="Arial Unicode MS" w:eastAsia="宋体" w:cs="Arial Unicode MS"/>
                  <w:lang w:val="en-US" w:eastAsia="zh-CN"/>
                </w:rPr>
                <w:t>总词数</w:t>
              </w:r>
            </w:ins>
          </w:p>
        </w:tc>
        <w:tc>
          <w:tcPr>
            <w:tcW w:w="76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190" w:author="ASUS" w:date="2021-04-30T16:58:18Z"/>
                <w:rFonts w:hint="eastAsia" w:ascii="Arial Unicode MS" w:hAnsi="Arial Unicode MS" w:eastAsia="Arial Unicode MS" w:cs="Arial Unicode MS"/>
                <w:lang w:val="en-US" w:eastAsia="zh-CN"/>
              </w:rPr>
            </w:pPr>
            <w:ins w:id="1191" w:author="ASUS" w:date="2021-04-30T16:58:18Z">
              <w:r>
                <w:rPr>
                  <w:rFonts w:hint="eastAsia" w:ascii="Arial Unicode MS" w:hAnsi="Arial Unicode MS" w:eastAsia="宋体" w:cs="Arial Unicode MS"/>
                  <w:lang w:val="en-US" w:eastAsia="zh-CN"/>
                </w:rPr>
                <w:t>总长度</w:t>
              </w:r>
            </w:ins>
          </w:p>
        </w:tc>
        <w:tc>
          <w:tcPr>
            <w:tcW w:w="886"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192" w:author="ASUS" w:date="2021-04-30T16:58:18Z"/>
                <w:rFonts w:hint="eastAsia" w:ascii="Arial Unicode MS" w:hAnsi="Arial Unicode MS" w:eastAsia="Arial Unicode MS" w:cs="Arial Unicode MS"/>
                <w:lang w:val="en-US" w:eastAsia="zh-CN"/>
              </w:rPr>
            </w:pPr>
            <w:ins w:id="1193" w:author="ASUS" w:date="2021-04-30T16:58:18Z">
              <w:r>
                <w:rPr>
                  <w:rFonts w:hint="eastAsia" w:ascii="Arial Unicode MS" w:hAnsi="Arial Unicode MS" w:eastAsia="宋体" w:cs="Arial Unicode MS"/>
                  <w:lang w:val="en-US" w:eastAsia="zh-CN"/>
                </w:rPr>
                <w:t>词汇数</w:t>
              </w:r>
            </w:ins>
          </w:p>
        </w:tc>
        <w:tc>
          <w:tcPr>
            <w:tcW w:w="1391"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194" w:author="ASUS" w:date="2021-04-30T16:58:18Z"/>
                <w:rFonts w:hint="eastAsia" w:ascii="Arial Unicode MS" w:hAnsi="Arial Unicode MS" w:eastAsia="Arial Unicode MS" w:cs="Arial Unicode MS"/>
                <w:lang w:val="en-US" w:eastAsia="zh-CN"/>
              </w:rPr>
            </w:pPr>
            <w:ins w:id="1195" w:author="ASUS" w:date="2021-04-30T16:58:18Z">
              <w:r>
                <w:rPr>
                  <w:rFonts w:hint="eastAsia" w:ascii="Arial Unicode MS" w:hAnsi="Arial Unicode MS" w:eastAsia="宋体" w:cs="Arial Unicode MS"/>
                  <w:lang w:val="en-US" w:eastAsia="zh-CN"/>
                </w:rPr>
                <w:t>加权长度</w:t>
              </w:r>
            </w:ins>
          </w:p>
        </w:tc>
      </w:tr>
      <w:tr>
        <w:tblPrEx>
          <w:tblLayout w:type="fixed"/>
          <w:tblCellMar>
            <w:top w:w="15" w:type="dxa"/>
            <w:left w:w="15" w:type="dxa"/>
            <w:bottom w:w="15" w:type="dxa"/>
            <w:right w:w="15" w:type="dxa"/>
          </w:tblCellMar>
        </w:tblPrEx>
        <w:trPr>
          <w:trHeight w:val="181" w:hRule="atLeast"/>
          <w:ins w:id="1196" w:author="ASUS" w:date="2021-04-30T16:58:18Z"/>
        </w:trPr>
        <w:tc>
          <w:tcPr>
            <w:tcW w:w="1847"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197" w:author="ASUS" w:date="2021-04-30T16:58:18Z"/>
                <w:rFonts w:hint="eastAsia" w:ascii="Arial Unicode MS" w:hAnsi="Arial Unicode MS" w:eastAsia="Arial Unicode MS" w:cs="Arial Unicode MS"/>
              </w:rPr>
            </w:pPr>
            <w:ins w:id="1198" w:author="ASUS" w:date="2021-04-30T16:58:18Z">
              <w:r>
                <w:rPr>
                  <w:rFonts w:hint="eastAsia" w:ascii="Arial Unicode MS" w:hAnsi="Arial Unicode MS" w:eastAsia="Arial Unicode MS" w:cs="Arial Unicode MS"/>
                </w:rPr>
                <w:t>《双论一》</w:t>
              </w:r>
            </w:ins>
          </w:p>
        </w:tc>
        <w:tc>
          <w:tcPr>
            <w:tcW w:w="1418"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199" w:author="ASUS" w:date="2021-04-30T16:58:18Z"/>
                <w:rFonts w:hint="eastAsia" w:ascii="Arial Unicode MS" w:hAnsi="Arial Unicode MS" w:eastAsia="Arial Unicode MS" w:cs="Arial Unicode MS"/>
              </w:rPr>
            </w:pPr>
            <w:ins w:id="1200" w:author="ASUS" w:date="2021-04-30T16:58:18Z">
              <w:r>
                <w:rPr>
                  <w:rFonts w:hint="eastAsia" w:ascii="Arial Unicode MS" w:hAnsi="Arial Unicode MS" w:eastAsia="Arial Unicode MS" w:cs="Arial Unicode MS"/>
                </w:rPr>
                <w:t>50669</w:t>
              </w:r>
            </w:ins>
          </w:p>
        </w:tc>
        <w:tc>
          <w:tcPr>
            <w:tcW w:w="76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01" w:author="ASUS" w:date="2021-04-30T16:58:18Z"/>
                <w:rFonts w:hint="eastAsia" w:ascii="Arial Unicode MS" w:hAnsi="Arial Unicode MS" w:eastAsia="Arial Unicode MS" w:cs="Arial Unicode MS"/>
              </w:rPr>
            </w:pPr>
            <w:ins w:id="1202" w:author="ASUS" w:date="2021-04-30T16:58:18Z">
              <w:r>
                <w:rPr>
                  <w:rFonts w:hint="eastAsia" w:ascii="Arial Unicode MS" w:hAnsi="Arial Unicode MS" w:eastAsia="Arial Unicode MS" w:cs="Arial Unicode MS"/>
                </w:rPr>
                <w:t>406734</w:t>
              </w:r>
            </w:ins>
          </w:p>
        </w:tc>
        <w:tc>
          <w:tcPr>
            <w:tcW w:w="886"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03" w:author="ASUS" w:date="2021-04-30T16:58:18Z"/>
                <w:rFonts w:hint="eastAsia" w:ascii="Arial Unicode MS" w:hAnsi="Arial Unicode MS" w:eastAsia="Arial Unicode MS" w:cs="Arial Unicode MS"/>
              </w:rPr>
            </w:pPr>
            <w:ins w:id="1204" w:author="ASUS" w:date="2021-04-30T16:58:18Z">
              <w:r>
                <w:rPr>
                  <w:rFonts w:hint="eastAsia" w:ascii="Arial Unicode MS" w:hAnsi="Arial Unicode MS" w:eastAsia="Arial Unicode MS" w:cs="Arial Unicode MS"/>
                </w:rPr>
                <w:t>733</w:t>
              </w:r>
            </w:ins>
          </w:p>
        </w:tc>
        <w:tc>
          <w:tcPr>
            <w:tcW w:w="1391"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05" w:author="ASUS" w:date="2021-04-30T16:58:18Z"/>
                <w:rFonts w:hint="eastAsia" w:ascii="Arial Unicode MS" w:hAnsi="Arial Unicode MS" w:eastAsia="Arial Unicode MS" w:cs="Arial Unicode MS"/>
              </w:rPr>
            </w:pPr>
            <w:ins w:id="1206" w:author="ASUS" w:date="2021-04-30T16:58:18Z">
              <w:r>
                <w:rPr>
                  <w:rFonts w:hint="eastAsia" w:ascii="Arial Unicode MS" w:hAnsi="Arial Unicode MS" w:eastAsia="Arial Unicode MS" w:cs="Arial Unicode MS"/>
                </w:rPr>
                <w:t>8253</w:t>
              </w:r>
            </w:ins>
          </w:p>
        </w:tc>
      </w:tr>
      <w:tr>
        <w:tblPrEx>
          <w:tblLayout w:type="fixed"/>
          <w:tblCellMar>
            <w:top w:w="15" w:type="dxa"/>
            <w:left w:w="15" w:type="dxa"/>
            <w:bottom w:w="15" w:type="dxa"/>
            <w:right w:w="15" w:type="dxa"/>
          </w:tblCellMar>
        </w:tblPrEx>
        <w:trPr>
          <w:trHeight w:val="181" w:hRule="atLeast"/>
          <w:ins w:id="1207" w:author="ASUS" w:date="2021-04-30T16:58:18Z"/>
        </w:trPr>
        <w:tc>
          <w:tcPr>
            <w:tcW w:w="1847"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08" w:author="ASUS" w:date="2021-04-30T16:58:18Z"/>
                <w:rFonts w:hint="eastAsia" w:ascii="Arial Unicode MS" w:hAnsi="Arial Unicode MS" w:eastAsia="Arial Unicode MS" w:cs="Arial Unicode MS"/>
              </w:rPr>
            </w:pPr>
            <w:ins w:id="1209" w:author="ASUS" w:date="2021-04-30T16:58:18Z">
              <w:r>
                <w:rPr>
                  <w:rFonts w:hint="eastAsia" w:ascii="Arial Unicode MS" w:hAnsi="Arial Unicode MS" w:eastAsia="Arial Unicode MS" w:cs="Arial Unicode MS"/>
                </w:rPr>
                <w:t>《双论二》</w:t>
              </w:r>
            </w:ins>
          </w:p>
        </w:tc>
        <w:tc>
          <w:tcPr>
            <w:tcW w:w="1418"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10" w:author="ASUS" w:date="2021-04-30T16:58:18Z"/>
                <w:rFonts w:hint="eastAsia" w:ascii="Arial Unicode MS" w:hAnsi="Arial Unicode MS" w:eastAsia="Arial Unicode MS" w:cs="Arial Unicode MS"/>
              </w:rPr>
            </w:pPr>
            <w:ins w:id="1211" w:author="ASUS" w:date="2021-04-30T16:58:18Z">
              <w:r>
                <w:rPr>
                  <w:rFonts w:hint="eastAsia" w:ascii="Arial Unicode MS" w:hAnsi="Arial Unicode MS" w:eastAsia="Arial Unicode MS" w:cs="Arial Unicode MS"/>
                </w:rPr>
                <w:t>62197</w:t>
              </w:r>
            </w:ins>
          </w:p>
        </w:tc>
        <w:tc>
          <w:tcPr>
            <w:tcW w:w="76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12" w:author="ASUS" w:date="2021-04-30T16:58:18Z"/>
                <w:rFonts w:hint="eastAsia" w:ascii="Arial Unicode MS" w:hAnsi="Arial Unicode MS" w:eastAsia="Arial Unicode MS" w:cs="Arial Unicode MS"/>
              </w:rPr>
            </w:pPr>
            <w:ins w:id="1213" w:author="ASUS" w:date="2021-04-30T16:58:18Z">
              <w:r>
                <w:rPr>
                  <w:rFonts w:hint="eastAsia" w:ascii="Arial Unicode MS" w:hAnsi="Arial Unicode MS" w:eastAsia="Arial Unicode MS" w:cs="Arial Unicode MS"/>
                </w:rPr>
                <w:t>478865</w:t>
              </w:r>
            </w:ins>
          </w:p>
        </w:tc>
        <w:tc>
          <w:tcPr>
            <w:tcW w:w="886"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14" w:author="ASUS" w:date="2021-04-30T16:58:18Z"/>
                <w:rFonts w:hint="eastAsia" w:ascii="Arial Unicode MS" w:hAnsi="Arial Unicode MS" w:eastAsia="Arial Unicode MS" w:cs="Arial Unicode MS"/>
              </w:rPr>
            </w:pPr>
            <w:ins w:id="1215" w:author="ASUS" w:date="2021-04-30T16:58:18Z">
              <w:r>
                <w:rPr>
                  <w:rFonts w:hint="eastAsia" w:ascii="Arial Unicode MS" w:hAnsi="Arial Unicode MS" w:eastAsia="Arial Unicode MS" w:cs="Arial Unicode MS"/>
                </w:rPr>
                <w:t>466</w:t>
              </w:r>
            </w:ins>
          </w:p>
        </w:tc>
        <w:tc>
          <w:tcPr>
            <w:tcW w:w="1391"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16" w:author="ASUS" w:date="2021-04-30T16:58:18Z"/>
                <w:rFonts w:hint="eastAsia" w:ascii="Arial Unicode MS" w:hAnsi="Arial Unicode MS" w:eastAsia="Arial Unicode MS" w:cs="Arial Unicode MS"/>
              </w:rPr>
            </w:pPr>
            <w:ins w:id="1217" w:author="ASUS" w:date="2021-04-30T16:58:18Z">
              <w:r>
                <w:rPr>
                  <w:rFonts w:hint="eastAsia" w:ascii="Arial Unicode MS" w:hAnsi="Arial Unicode MS" w:eastAsia="Arial Unicode MS" w:cs="Arial Unicode MS"/>
                </w:rPr>
                <w:t>5330</w:t>
              </w:r>
            </w:ins>
          </w:p>
        </w:tc>
      </w:tr>
      <w:tr>
        <w:tblPrEx>
          <w:tblLayout w:type="fixed"/>
          <w:tblCellMar>
            <w:top w:w="15" w:type="dxa"/>
            <w:left w:w="15" w:type="dxa"/>
            <w:bottom w:w="15" w:type="dxa"/>
            <w:right w:w="15" w:type="dxa"/>
          </w:tblCellMar>
        </w:tblPrEx>
        <w:trPr>
          <w:trHeight w:val="181" w:hRule="atLeast"/>
          <w:ins w:id="1218" w:author="ASUS" w:date="2021-04-30T16:58:18Z"/>
        </w:trPr>
        <w:tc>
          <w:tcPr>
            <w:tcW w:w="1847"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19" w:author="ASUS" w:date="2021-04-30T16:58:18Z"/>
                <w:rFonts w:hint="eastAsia" w:ascii="Arial Unicode MS" w:hAnsi="Arial Unicode MS" w:eastAsia="Arial Unicode MS" w:cs="Arial Unicode MS"/>
              </w:rPr>
            </w:pPr>
            <w:ins w:id="1220" w:author="ASUS" w:date="2021-04-30T16:58:18Z">
              <w:r>
                <w:rPr>
                  <w:rFonts w:hint="eastAsia" w:ascii="Arial Unicode MS" w:hAnsi="Arial Unicode MS" w:eastAsia="Arial Unicode MS" w:cs="Arial Unicode MS"/>
                </w:rPr>
                <w:t>《双论三》</w:t>
              </w:r>
            </w:ins>
          </w:p>
        </w:tc>
        <w:tc>
          <w:tcPr>
            <w:tcW w:w="1418"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21" w:author="ASUS" w:date="2021-04-30T16:58:18Z"/>
                <w:rFonts w:hint="eastAsia" w:ascii="Arial Unicode MS" w:hAnsi="Arial Unicode MS" w:eastAsia="Arial Unicode MS" w:cs="Arial Unicode MS"/>
              </w:rPr>
            </w:pPr>
            <w:ins w:id="1222" w:author="ASUS" w:date="2021-04-30T16:58:18Z">
              <w:r>
                <w:rPr>
                  <w:rFonts w:hint="eastAsia" w:ascii="Arial Unicode MS" w:hAnsi="Arial Unicode MS" w:eastAsia="Arial Unicode MS" w:cs="Arial Unicode MS"/>
                </w:rPr>
                <w:t>71350</w:t>
              </w:r>
            </w:ins>
          </w:p>
        </w:tc>
        <w:tc>
          <w:tcPr>
            <w:tcW w:w="76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23" w:author="ASUS" w:date="2021-04-30T16:58:18Z"/>
                <w:rFonts w:hint="eastAsia" w:ascii="Arial Unicode MS" w:hAnsi="Arial Unicode MS" w:eastAsia="Arial Unicode MS" w:cs="Arial Unicode MS"/>
              </w:rPr>
            </w:pPr>
            <w:ins w:id="1224" w:author="ASUS" w:date="2021-04-30T16:58:18Z">
              <w:r>
                <w:rPr>
                  <w:rFonts w:hint="eastAsia" w:ascii="Arial Unicode MS" w:hAnsi="Arial Unicode MS" w:eastAsia="Arial Unicode MS" w:cs="Arial Unicode MS"/>
                </w:rPr>
                <w:t>560788</w:t>
              </w:r>
            </w:ins>
          </w:p>
        </w:tc>
        <w:tc>
          <w:tcPr>
            <w:tcW w:w="886"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25" w:author="ASUS" w:date="2021-04-30T16:58:18Z"/>
                <w:rFonts w:hint="eastAsia" w:ascii="Arial Unicode MS" w:hAnsi="Arial Unicode MS" w:eastAsia="Arial Unicode MS" w:cs="Arial Unicode MS"/>
              </w:rPr>
            </w:pPr>
            <w:ins w:id="1226" w:author="ASUS" w:date="2021-04-30T16:58:18Z">
              <w:r>
                <w:rPr>
                  <w:rFonts w:hint="eastAsia" w:ascii="Arial Unicode MS" w:hAnsi="Arial Unicode MS" w:eastAsia="Arial Unicode MS" w:cs="Arial Unicode MS"/>
                </w:rPr>
                <w:t>496</w:t>
              </w:r>
            </w:ins>
          </w:p>
        </w:tc>
        <w:tc>
          <w:tcPr>
            <w:tcW w:w="1391"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27" w:author="ASUS" w:date="2021-04-30T16:58:18Z"/>
                <w:rFonts w:hint="eastAsia" w:ascii="Arial Unicode MS" w:hAnsi="Arial Unicode MS" w:eastAsia="Arial Unicode MS" w:cs="Arial Unicode MS"/>
              </w:rPr>
            </w:pPr>
            <w:ins w:id="1228" w:author="ASUS" w:date="2021-04-30T16:58:18Z">
              <w:r>
                <w:rPr>
                  <w:rFonts w:hint="eastAsia" w:ascii="Arial Unicode MS" w:hAnsi="Arial Unicode MS" w:eastAsia="Arial Unicode MS" w:cs="Arial Unicode MS"/>
                </w:rPr>
                <w:t>6908</w:t>
              </w:r>
            </w:ins>
          </w:p>
        </w:tc>
      </w:tr>
      <w:tr>
        <w:tblPrEx>
          <w:tblLayout w:type="fixed"/>
          <w:tblCellMar>
            <w:top w:w="15" w:type="dxa"/>
            <w:left w:w="15" w:type="dxa"/>
            <w:bottom w:w="15" w:type="dxa"/>
            <w:right w:w="15" w:type="dxa"/>
          </w:tblCellMar>
        </w:tblPrEx>
        <w:trPr>
          <w:trHeight w:val="181" w:hRule="atLeast"/>
          <w:ins w:id="1229" w:author="ASUS" w:date="2021-04-30T16:58:18Z"/>
        </w:trPr>
        <w:tc>
          <w:tcPr>
            <w:tcW w:w="1847"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30" w:author="ASUS" w:date="2021-04-30T16:58:18Z"/>
                <w:rFonts w:hint="eastAsia" w:ascii="Arial Unicode MS" w:hAnsi="Arial Unicode MS" w:eastAsia="Arial Unicode MS" w:cs="Arial Unicode MS"/>
              </w:rPr>
            </w:pPr>
            <w:ins w:id="1231" w:author="ASUS" w:date="2021-04-30T16:58:18Z">
              <w:r>
                <w:rPr>
                  <w:rFonts w:hint="eastAsia" w:ascii="Arial Unicode MS" w:hAnsi="Arial Unicode MS" w:eastAsia="Arial Unicode MS" w:cs="Arial Unicode MS"/>
                </w:rPr>
                <w:t>《发趣论三》</w:t>
              </w:r>
            </w:ins>
          </w:p>
        </w:tc>
        <w:tc>
          <w:tcPr>
            <w:tcW w:w="1418"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32" w:author="ASUS" w:date="2021-04-30T16:58:18Z"/>
                <w:rFonts w:hint="eastAsia" w:ascii="Arial Unicode MS" w:hAnsi="Arial Unicode MS" w:eastAsia="Arial Unicode MS" w:cs="Arial Unicode MS"/>
              </w:rPr>
            </w:pPr>
            <w:ins w:id="1233" w:author="ASUS" w:date="2021-04-30T16:58:18Z">
              <w:r>
                <w:rPr>
                  <w:rFonts w:hint="eastAsia" w:ascii="Arial Unicode MS" w:hAnsi="Arial Unicode MS" w:eastAsia="Arial Unicode MS" w:cs="Arial Unicode MS"/>
                </w:rPr>
                <w:t>89117</w:t>
              </w:r>
            </w:ins>
          </w:p>
        </w:tc>
        <w:tc>
          <w:tcPr>
            <w:tcW w:w="76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34" w:author="ASUS" w:date="2021-04-30T16:58:18Z"/>
                <w:rFonts w:hint="eastAsia" w:ascii="Arial Unicode MS" w:hAnsi="Arial Unicode MS" w:eastAsia="Arial Unicode MS" w:cs="Arial Unicode MS"/>
              </w:rPr>
            </w:pPr>
            <w:ins w:id="1235" w:author="ASUS" w:date="2021-04-30T16:58:18Z">
              <w:r>
                <w:rPr>
                  <w:rFonts w:hint="eastAsia" w:ascii="Arial Unicode MS" w:hAnsi="Arial Unicode MS" w:eastAsia="Arial Unicode MS" w:cs="Arial Unicode MS"/>
                </w:rPr>
                <w:t>782490</w:t>
              </w:r>
            </w:ins>
          </w:p>
        </w:tc>
        <w:tc>
          <w:tcPr>
            <w:tcW w:w="886"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36" w:author="ASUS" w:date="2021-04-30T16:58:18Z"/>
                <w:rFonts w:hint="eastAsia" w:ascii="Arial Unicode MS" w:hAnsi="Arial Unicode MS" w:eastAsia="Arial Unicode MS" w:cs="Arial Unicode MS"/>
              </w:rPr>
            </w:pPr>
            <w:ins w:id="1237" w:author="ASUS" w:date="2021-04-30T16:58:18Z">
              <w:r>
                <w:rPr>
                  <w:rFonts w:hint="eastAsia" w:ascii="Arial Unicode MS" w:hAnsi="Arial Unicode MS" w:eastAsia="Arial Unicode MS" w:cs="Arial Unicode MS"/>
                </w:rPr>
                <w:t>1707</w:t>
              </w:r>
            </w:ins>
          </w:p>
        </w:tc>
        <w:tc>
          <w:tcPr>
            <w:tcW w:w="1391"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38" w:author="ASUS" w:date="2021-04-30T16:58:18Z"/>
                <w:rFonts w:hint="eastAsia" w:ascii="Arial Unicode MS" w:hAnsi="Arial Unicode MS" w:eastAsia="Arial Unicode MS" w:cs="Arial Unicode MS"/>
              </w:rPr>
            </w:pPr>
            <w:ins w:id="1239" w:author="ASUS" w:date="2021-04-30T16:58:18Z">
              <w:r>
                <w:rPr>
                  <w:rFonts w:hint="eastAsia" w:ascii="Arial Unicode MS" w:hAnsi="Arial Unicode MS" w:eastAsia="Arial Unicode MS" w:cs="Arial Unicode MS"/>
                </w:rPr>
                <w:t>22242</w:t>
              </w:r>
            </w:ins>
          </w:p>
        </w:tc>
      </w:tr>
      <w:tr>
        <w:tblPrEx>
          <w:tblLayout w:type="fixed"/>
          <w:tblCellMar>
            <w:top w:w="15" w:type="dxa"/>
            <w:left w:w="15" w:type="dxa"/>
            <w:bottom w:w="15" w:type="dxa"/>
            <w:right w:w="15" w:type="dxa"/>
          </w:tblCellMar>
        </w:tblPrEx>
        <w:trPr>
          <w:trHeight w:val="181" w:hRule="atLeast"/>
          <w:ins w:id="1240" w:author="ASUS" w:date="2021-04-30T16:58:18Z"/>
        </w:trPr>
        <w:tc>
          <w:tcPr>
            <w:tcW w:w="1847"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41" w:author="ASUS" w:date="2021-04-30T16:58:18Z"/>
                <w:rFonts w:hint="eastAsia" w:ascii="Arial Unicode MS" w:hAnsi="Arial Unicode MS" w:eastAsia="Arial Unicode MS" w:cs="Arial Unicode MS"/>
              </w:rPr>
            </w:pPr>
            <w:ins w:id="1242" w:author="ASUS" w:date="2021-04-30T16:58:18Z">
              <w:r>
                <w:rPr>
                  <w:rFonts w:hint="eastAsia" w:ascii="Arial Unicode MS" w:hAnsi="Arial Unicode MS" w:eastAsia="Arial Unicode MS" w:cs="Arial Unicode MS"/>
                </w:rPr>
                <w:t>《发趣论二》</w:t>
              </w:r>
            </w:ins>
          </w:p>
        </w:tc>
        <w:tc>
          <w:tcPr>
            <w:tcW w:w="1418"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43" w:author="ASUS" w:date="2021-04-30T16:58:18Z"/>
                <w:rFonts w:hint="eastAsia" w:ascii="Arial Unicode MS" w:hAnsi="Arial Unicode MS" w:eastAsia="Arial Unicode MS" w:cs="Arial Unicode MS"/>
              </w:rPr>
            </w:pPr>
            <w:ins w:id="1244" w:author="ASUS" w:date="2021-04-30T16:58:18Z">
              <w:r>
                <w:rPr>
                  <w:rFonts w:hint="eastAsia" w:ascii="Arial Unicode MS" w:hAnsi="Arial Unicode MS" w:eastAsia="Arial Unicode MS" w:cs="Arial Unicode MS"/>
                </w:rPr>
                <w:t>73284</w:t>
              </w:r>
            </w:ins>
          </w:p>
        </w:tc>
        <w:tc>
          <w:tcPr>
            <w:tcW w:w="76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45" w:author="ASUS" w:date="2021-04-30T16:58:18Z"/>
                <w:rFonts w:hint="eastAsia" w:ascii="Arial Unicode MS" w:hAnsi="Arial Unicode MS" w:eastAsia="Arial Unicode MS" w:cs="Arial Unicode MS"/>
              </w:rPr>
            </w:pPr>
            <w:ins w:id="1246" w:author="ASUS" w:date="2021-04-30T16:58:18Z">
              <w:r>
                <w:rPr>
                  <w:rFonts w:hint="eastAsia" w:ascii="Arial Unicode MS" w:hAnsi="Arial Unicode MS" w:eastAsia="Arial Unicode MS" w:cs="Arial Unicode MS"/>
                </w:rPr>
                <w:t>691172</w:t>
              </w:r>
            </w:ins>
          </w:p>
        </w:tc>
        <w:tc>
          <w:tcPr>
            <w:tcW w:w="886"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47" w:author="ASUS" w:date="2021-04-30T16:58:18Z"/>
                <w:rFonts w:hint="eastAsia" w:ascii="Arial Unicode MS" w:hAnsi="Arial Unicode MS" w:eastAsia="Arial Unicode MS" w:cs="Arial Unicode MS"/>
              </w:rPr>
            </w:pPr>
            <w:ins w:id="1248" w:author="ASUS" w:date="2021-04-30T16:58:18Z">
              <w:r>
                <w:rPr>
                  <w:rFonts w:hint="eastAsia" w:ascii="Arial Unicode MS" w:hAnsi="Arial Unicode MS" w:eastAsia="Arial Unicode MS" w:cs="Arial Unicode MS"/>
                </w:rPr>
                <w:t>1495</w:t>
              </w:r>
            </w:ins>
          </w:p>
        </w:tc>
        <w:tc>
          <w:tcPr>
            <w:tcW w:w="1391"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49" w:author="ASUS" w:date="2021-04-30T16:58:18Z"/>
                <w:rFonts w:hint="eastAsia" w:ascii="Arial Unicode MS" w:hAnsi="Arial Unicode MS" w:eastAsia="Arial Unicode MS" w:cs="Arial Unicode MS"/>
              </w:rPr>
            </w:pPr>
            <w:ins w:id="1250" w:author="ASUS" w:date="2021-04-30T16:58:18Z">
              <w:r>
                <w:rPr>
                  <w:rFonts w:hint="eastAsia" w:ascii="Arial Unicode MS" w:hAnsi="Arial Unicode MS" w:eastAsia="Arial Unicode MS" w:cs="Arial Unicode MS"/>
                </w:rPr>
                <w:t>19889</w:t>
              </w:r>
            </w:ins>
          </w:p>
        </w:tc>
      </w:tr>
      <w:tr>
        <w:tblPrEx>
          <w:tblLayout w:type="fixed"/>
          <w:tblCellMar>
            <w:top w:w="15" w:type="dxa"/>
            <w:left w:w="15" w:type="dxa"/>
            <w:bottom w:w="15" w:type="dxa"/>
            <w:right w:w="15" w:type="dxa"/>
          </w:tblCellMar>
        </w:tblPrEx>
        <w:trPr>
          <w:trHeight w:val="181" w:hRule="atLeast"/>
          <w:ins w:id="1251" w:author="ASUS" w:date="2021-04-30T16:58:18Z"/>
        </w:trPr>
        <w:tc>
          <w:tcPr>
            <w:tcW w:w="1847"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52" w:author="ASUS" w:date="2021-04-30T16:58:18Z"/>
                <w:rFonts w:hint="eastAsia" w:ascii="Arial Unicode MS" w:hAnsi="Arial Unicode MS" w:eastAsia="Arial Unicode MS" w:cs="Arial Unicode MS"/>
              </w:rPr>
            </w:pPr>
            <w:ins w:id="1253" w:author="ASUS" w:date="2021-04-30T16:58:18Z">
              <w:r>
                <w:rPr>
                  <w:rFonts w:hint="eastAsia" w:ascii="Arial Unicode MS" w:hAnsi="Arial Unicode MS" w:eastAsia="Arial Unicode MS" w:cs="Arial Unicode MS"/>
                </w:rPr>
                <w:t>《发趣论四》</w:t>
              </w:r>
            </w:ins>
          </w:p>
        </w:tc>
        <w:tc>
          <w:tcPr>
            <w:tcW w:w="1418"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54" w:author="ASUS" w:date="2021-04-30T16:58:18Z"/>
                <w:rFonts w:hint="eastAsia" w:ascii="Arial Unicode MS" w:hAnsi="Arial Unicode MS" w:eastAsia="Arial Unicode MS" w:cs="Arial Unicode MS"/>
              </w:rPr>
            </w:pPr>
            <w:ins w:id="1255" w:author="ASUS" w:date="2021-04-30T16:58:18Z">
              <w:r>
                <w:rPr>
                  <w:rFonts w:hint="eastAsia" w:ascii="Arial Unicode MS" w:hAnsi="Arial Unicode MS" w:eastAsia="Arial Unicode MS" w:cs="Arial Unicode MS"/>
                </w:rPr>
                <w:t>86056</w:t>
              </w:r>
            </w:ins>
          </w:p>
        </w:tc>
        <w:tc>
          <w:tcPr>
            <w:tcW w:w="76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56" w:author="ASUS" w:date="2021-04-30T16:58:18Z"/>
                <w:rFonts w:hint="eastAsia" w:ascii="Arial Unicode MS" w:hAnsi="Arial Unicode MS" w:eastAsia="Arial Unicode MS" w:cs="Arial Unicode MS"/>
              </w:rPr>
            </w:pPr>
            <w:ins w:id="1257" w:author="ASUS" w:date="2021-04-30T16:58:18Z">
              <w:r>
                <w:rPr>
                  <w:rFonts w:hint="eastAsia" w:ascii="Arial Unicode MS" w:hAnsi="Arial Unicode MS" w:eastAsia="Arial Unicode MS" w:cs="Arial Unicode MS"/>
                </w:rPr>
                <w:t>740563</w:t>
              </w:r>
            </w:ins>
          </w:p>
        </w:tc>
        <w:tc>
          <w:tcPr>
            <w:tcW w:w="886"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58" w:author="ASUS" w:date="2021-04-30T16:58:18Z"/>
                <w:rFonts w:hint="eastAsia" w:ascii="Arial Unicode MS" w:hAnsi="Arial Unicode MS" w:eastAsia="Arial Unicode MS" w:cs="Arial Unicode MS"/>
              </w:rPr>
            </w:pPr>
            <w:ins w:id="1259" w:author="ASUS" w:date="2021-04-30T16:58:18Z">
              <w:r>
                <w:rPr>
                  <w:rFonts w:hint="eastAsia" w:ascii="Arial Unicode MS" w:hAnsi="Arial Unicode MS" w:eastAsia="Arial Unicode MS" w:cs="Arial Unicode MS"/>
                </w:rPr>
                <w:t>2013</w:t>
              </w:r>
            </w:ins>
          </w:p>
        </w:tc>
        <w:tc>
          <w:tcPr>
            <w:tcW w:w="1391"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60" w:author="ASUS" w:date="2021-04-30T16:58:18Z"/>
                <w:rFonts w:hint="eastAsia" w:ascii="Arial Unicode MS" w:hAnsi="Arial Unicode MS" w:eastAsia="Arial Unicode MS" w:cs="Arial Unicode MS"/>
              </w:rPr>
            </w:pPr>
            <w:ins w:id="1261" w:author="ASUS" w:date="2021-04-30T16:58:18Z">
              <w:r>
                <w:rPr>
                  <w:rFonts w:hint="eastAsia" w:ascii="Arial Unicode MS" w:hAnsi="Arial Unicode MS" w:eastAsia="Arial Unicode MS" w:cs="Arial Unicode MS"/>
                </w:rPr>
                <w:t>29674</w:t>
              </w:r>
            </w:ins>
          </w:p>
        </w:tc>
      </w:tr>
      <w:tr>
        <w:tblPrEx>
          <w:tblLayout w:type="fixed"/>
          <w:tblCellMar>
            <w:top w:w="15" w:type="dxa"/>
            <w:left w:w="15" w:type="dxa"/>
            <w:bottom w:w="15" w:type="dxa"/>
            <w:right w:w="15" w:type="dxa"/>
          </w:tblCellMar>
        </w:tblPrEx>
        <w:trPr>
          <w:trHeight w:val="181" w:hRule="atLeast"/>
          <w:ins w:id="1262" w:author="ASUS" w:date="2021-04-30T16:58:18Z"/>
        </w:trPr>
        <w:tc>
          <w:tcPr>
            <w:tcW w:w="1847"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63" w:author="ASUS" w:date="2021-04-30T16:58:18Z"/>
                <w:rFonts w:hint="eastAsia" w:ascii="Arial Unicode MS" w:hAnsi="Arial Unicode MS" w:eastAsia="Arial Unicode MS" w:cs="Arial Unicode MS"/>
              </w:rPr>
            </w:pPr>
            <w:ins w:id="1264" w:author="ASUS" w:date="2021-04-30T16:58:18Z">
              <w:r>
                <w:rPr>
                  <w:rFonts w:hint="eastAsia" w:ascii="Arial Unicode MS" w:hAnsi="Arial Unicode MS" w:eastAsia="Arial Unicode MS" w:cs="Arial Unicode MS"/>
                </w:rPr>
                <w:t>《发趣论五》</w:t>
              </w:r>
            </w:ins>
          </w:p>
        </w:tc>
        <w:tc>
          <w:tcPr>
            <w:tcW w:w="1418"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65" w:author="ASUS" w:date="2021-04-30T16:58:18Z"/>
                <w:rFonts w:hint="eastAsia" w:ascii="Arial Unicode MS" w:hAnsi="Arial Unicode MS" w:eastAsia="Arial Unicode MS" w:cs="Arial Unicode MS"/>
              </w:rPr>
            </w:pPr>
            <w:ins w:id="1266" w:author="ASUS" w:date="2021-04-30T16:58:18Z">
              <w:r>
                <w:rPr>
                  <w:rFonts w:hint="eastAsia" w:ascii="Arial Unicode MS" w:hAnsi="Arial Unicode MS" w:eastAsia="Arial Unicode MS" w:cs="Arial Unicode MS"/>
                </w:rPr>
                <w:t>57334</w:t>
              </w:r>
            </w:ins>
          </w:p>
        </w:tc>
        <w:tc>
          <w:tcPr>
            <w:tcW w:w="76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67" w:author="ASUS" w:date="2021-04-30T16:58:18Z"/>
                <w:rFonts w:hint="eastAsia" w:ascii="Arial Unicode MS" w:hAnsi="Arial Unicode MS" w:eastAsia="Arial Unicode MS" w:cs="Arial Unicode MS"/>
              </w:rPr>
            </w:pPr>
            <w:ins w:id="1268" w:author="ASUS" w:date="2021-04-30T16:58:18Z">
              <w:r>
                <w:rPr>
                  <w:rFonts w:hint="eastAsia" w:ascii="Arial Unicode MS" w:hAnsi="Arial Unicode MS" w:eastAsia="Arial Unicode MS" w:cs="Arial Unicode MS"/>
                </w:rPr>
                <w:t>517404</w:t>
              </w:r>
            </w:ins>
          </w:p>
        </w:tc>
        <w:tc>
          <w:tcPr>
            <w:tcW w:w="886"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69" w:author="ASUS" w:date="2021-04-30T16:58:18Z"/>
                <w:rFonts w:hint="eastAsia" w:ascii="Arial Unicode MS" w:hAnsi="Arial Unicode MS" w:eastAsia="Arial Unicode MS" w:cs="Arial Unicode MS"/>
              </w:rPr>
            </w:pPr>
            <w:ins w:id="1270" w:author="ASUS" w:date="2021-04-30T16:58:18Z">
              <w:r>
                <w:rPr>
                  <w:rFonts w:hint="eastAsia" w:ascii="Arial Unicode MS" w:hAnsi="Arial Unicode MS" w:eastAsia="Arial Unicode MS" w:cs="Arial Unicode MS"/>
                </w:rPr>
                <w:t>1807</w:t>
              </w:r>
            </w:ins>
          </w:p>
        </w:tc>
        <w:tc>
          <w:tcPr>
            <w:tcW w:w="1391"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71" w:author="ASUS" w:date="2021-04-30T16:58:18Z"/>
                <w:rFonts w:hint="eastAsia" w:ascii="Arial Unicode MS" w:hAnsi="Arial Unicode MS" w:eastAsia="Arial Unicode MS" w:cs="Arial Unicode MS"/>
              </w:rPr>
            </w:pPr>
            <w:ins w:id="1272" w:author="ASUS" w:date="2021-04-30T16:58:18Z">
              <w:r>
                <w:rPr>
                  <w:rFonts w:hint="eastAsia" w:ascii="Arial Unicode MS" w:hAnsi="Arial Unicode MS" w:eastAsia="Arial Unicode MS" w:cs="Arial Unicode MS"/>
                </w:rPr>
                <w:t>30591</w:t>
              </w:r>
            </w:ins>
          </w:p>
        </w:tc>
      </w:tr>
      <w:tr>
        <w:tblPrEx>
          <w:tblLayout w:type="fixed"/>
          <w:tblCellMar>
            <w:top w:w="15" w:type="dxa"/>
            <w:left w:w="15" w:type="dxa"/>
            <w:bottom w:w="15" w:type="dxa"/>
            <w:right w:w="15" w:type="dxa"/>
          </w:tblCellMar>
        </w:tblPrEx>
        <w:trPr>
          <w:trHeight w:val="181" w:hRule="atLeast"/>
          <w:ins w:id="1273" w:author="ASUS" w:date="2021-04-30T16:58:18Z"/>
        </w:trPr>
        <w:tc>
          <w:tcPr>
            <w:tcW w:w="1847"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74" w:author="ASUS" w:date="2021-04-30T16:58:18Z"/>
                <w:rFonts w:hint="eastAsia" w:ascii="Arial Unicode MS" w:hAnsi="Arial Unicode MS" w:eastAsia="Arial Unicode MS" w:cs="Arial Unicode MS"/>
              </w:rPr>
            </w:pPr>
            <w:ins w:id="1275" w:author="ASUS" w:date="2021-04-30T16:58:18Z">
              <w:r>
                <w:rPr>
                  <w:rFonts w:hint="eastAsia" w:ascii="Arial Unicode MS" w:hAnsi="Arial Unicode MS" w:eastAsia="Arial Unicode MS" w:cs="Arial Unicode MS"/>
                </w:rPr>
                <w:t>《发趣论一》</w:t>
              </w:r>
            </w:ins>
          </w:p>
        </w:tc>
        <w:tc>
          <w:tcPr>
            <w:tcW w:w="1418"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76" w:author="ASUS" w:date="2021-04-30T16:58:18Z"/>
                <w:rFonts w:hint="eastAsia" w:ascii="Arial Unicode MS" w:hAnsi="Arial Unicode MS" w:eastAsia="Arial Unicode MS" w:cs="Arial Unicode MS"/>
              </w:rPr>
            </w:pPr>
            <w:ins w:id="1277" w:author="ASUS" w:date="2021-04-30T16:58:18Z">
              <w:r>
                <w:rPr>
                  <w:rFonts w:hint="eastAsia" w:ascii="Arial Unicode MS" w:hAnsi="Arial Unicode MS" w:eastAsia="Arial Unicode MS" w:cs="Arial Unicode MS"/>
                </w:rPr>
                <w:t>65354</w:t>
              </w:r>
            </w:ins>
          </w:p>
        </w:tc>
        <w:tc>
          <w:tcPr>
            <w:tcW w:w="76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78" w:author="ASUS" w:date="2021-04-30T16:58:18Z"/>
                <w:rFonts w:hint="eastAsia" w:ascii="Arial Unicode MS" w:hAnsi="Arial Unicode MS" w:eastAsia="Arial Unicode MS" w:cs="Arial Unicode MS"/>
              </w:rPr>
            </w:pPr>
            <w:ins w:id="1279" w:author="ASUS" w:date="2021-04-30T16:58:18Z">
              <w:r>
                <w:rPr>
                  <w:rFonts w:hint="eastAsia" w:ascii="Arial Unicode MS" w:hAnsi="Arial Unicode MS" w:eastAsia="Arial Unicode MS" w:cs="Arial Unicode MS"/>
                </w:rPr>
                <w:t>595848</w:t>
              </w:r>
            </w:ins>
          </w:p>
        </w:tc>
        <w:tc>
          <w:tcPr>
            <w:tcW w:w="886"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80" w:author="ASUS" w:date="2021-04-30T16:58:18Z"/>
                <w:rFonts w:hint="eastAsia" w:ascii="Arial Unicode MS" w:hAnsi="Arial Unicode MS" w:eastAsia="Arial Unicode MS" w:cs="Arial Unicode MS"/>
              </w:rPr>
            </w:pPr>
            <w:ins w:id="1281" w:author="ASUS" w:date="2021-04-30T16:58:18Z">
              <w:r>
                <w:rPr>
                  <w:rFonts w:hint="eastAsia" w:ascii="Arial Unicode MS" w:hAnsi="Arial Unicode MS" w:eastAsia="Arial Unicode MS" w:cs="Arial Unicode MS"/>
                </w:rPr>
                <w:t>1881</w:t>
              </w:r>
            </w:ins>
          </w:p>
        </w:tc>
        <w:tc>
          <w:tcPr>
            <w:tcW w:w="1391"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82" w:author="ASUS" w:date="2021-04-30T16:58:18Z"/>
                <w:rFonts w:hint="eastAsia" w:ascii="Arial Unicode MS" w:hAnsi="Arial Unicode MS" w:eastAsia="Arial Unicode MS" w:cs="Arial Unicode MS"/>
              </w:rPr>
            </w:pPr>
            <w:ins w:id="1283" w:author="ASUS" w:date="2021-04-30T16:58:18Z">
              <w:r>
                <w:rPr>
                  <w:rFonts w:hint="eastAsia" w:ascii="Arial Unicode MS" w:hAnsi="Arial Unicode MS" w:eastAsia="Arial Unicode MS" w:cs="Arial Unicode MS"/>
                </w:rPr>
                <w:t>43421</w:t>
              </w:r>
            </w:ins>
          </w:p>
        </w:tc>
      </w:tr>
      <w:tr>
        <w:tblPrEx>
          <w:tblLayout w:type="fixed"/>
          <w:tblCellMar>
            <w:top w:w="15" w:type="dxa"/>
            <w:left w:w="15" w:type="dxa"/>
            <w:bottom w:w="15" w:type="dxa"/>
            <w:right w:w="15" w:type="dxa"/>
          </w:tblCellMar>
        </w:tblPrEx>
        <w:trPr>
          <w:trHeight w:val="181" w:hRule="atLeast"/>
          <w:ins w:id="1284" w:author="ASUS" w:date="2021-04-30T16:58:18Z"/>
        </w:trPr>
        <w:tc>
          <w:tcPr>
            <w:tcW w:w="1847"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85" w:author="ASUS" w:date="2021-04-30T16:58:18Z"/>
                <w:rFonts w:hint="eastAsia" w:ascii="Arial Unicode MS" w:hAnsi="Arial Unicode MS" w:eastAsia="Arial Unicode MS" w:cs="Arial Unicode MS"/>
              </w:rPr>
            </w:pPr>
            <w:ins w:id="1286" w:author="ASUS" w:date="2021-04-30T16:58:18Z">
              <w:r>
                <w:rPr>
                  <w:rFonts w:hint="eastAsia" w:ascii="Arial Unicode MS" w:hAnsi="Arial Unicode MS" w:eastAsia="Arial Unicode MS" w:cs="Arial Unicode MS"/>
                </w:rPr>
                <w:t>《法集论》</w:t>
              </w:r>
            </w:ins>
          </w:p>
        </w:tc>
        <w:tc>
          <w:tcPr>
            <w:tcW w:w="1418"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87" w:author="ASUS" w:date="2021-04-30T16:58:18Z"/>
                <w:rFonts w:hint="eastAsia" w:ascii="Arial Unicode MS" w:hAnsi="Arial Unicode MS" w:eastAsia="Arial Unicode MS" w:cs="Arial Unicode MS"/>
              </w:rPr>
            </w:pPr>
            <w:ins w:id="1288" w:author="ASUS" w:date="2021-04-30T16:58:18Z">
              <w:r>
                <w:rPr>
                  <w:rFonts w:hint="eastAsia" w:ascii="Arial Unicode MS" w:hAnsi="Arial Unicode MS" w:eastAsia="Arial Unicode MS" w:cs="Arial Unicode MS"/>
                </w:rPr>
                <w:t>52014</w:t>
              </w:r>
            </w:ins>
          </w:p>
        </w:tc>
        <w:tc>
          <w:tcPr>
            <w:tcW w:w="76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89" w:author="ASUS" w:date="2021-04-30T16:58:18Z"/>
                <w:rFonts w:hint="eastAsia" w:ascii="Arial Unicode MS" w:hAnsi="Arial Unicode MS" w:eastAsia="Arial Unicode MS" w:cs="Arial Unicode MS"/>
              </w:rPr>
            </w:pPr>
            <w:ins w:id="1290" w:author="ASUS" w:date="2021-04-30T16:58:18Z">
              <w:r>
                <w:rPr>
                  <w:rFonts w:hint="eastAsia" w:ascii="Arial Unicode MS" w:hAnsi="Arial Unicode MS" w:eastAsia="Arial Unicode MS" w:cs="Arial Unicode MS"/>
                </w:rPr>
                <w:t>386368</w:t>
              </w:r>
            </w:ins>
          </w:p>
        </w:tc>
        <w:tc>
          <w:tcPr>
            <w:tcW w:w="886"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91" w:author="ASUS" w:date="2021-04-30T16:58:18Z"/>
                <w:rFonts w:hint="eastAsia" w:ascii="Arial Unicode MS" w:hAnsi="Arial Unicode MS" w:eastAsia="Arial Unicode MS" w:cs="Arial Unicode MS"/>
              </w:rPr>
            </w:pPr>
            <w:ins w:id="1292" w:author="ASUS" w:date="2021-04-30T16:58:18Z">
              <w:r>
                <w:rPr>
                  <w:rFonts w:hint="eastAsia" w:ascii="Arial Unicode MS" w:hAnsi="Arial Unicode MS" w:eastAsia="Arial Unicode MS" w:cs="Arial Unicode MS"/>
                </w:rPr>
                <w:t>2649</w:t>
              </w:r>
            </w:ins>
          </w:p>
        </w:tc>
        <w:tc>
          <w:tcPr>
            <w:tcW w:w="1391"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293" w:author="ASUS" w:date="2021-04-30T16:58:18Z"/>
                <w:rFonts w:hint="eastAsia" w:ascii="Arial Unicode MS" w:hAnsi="Arial Unicode MS" w:eastAsia="Arial Unicode MS" w:cs="Arial Unicode MS"/>
              </w:rPr>
            </w:pPr>
            <w:ins w:id="1294" w:author="ASUS" w:date="2021-04-30T16:58:18Z">
              <w:r>
                <w:rPr>
                  <w:rFonts w:hint="eastAsia" w:ascii="Arial Unicode MS" w:hAnsi="Arial Unicode MS" w:eastAsia="Arial Unicode MS" w:cs="Arial Unicode MS"/>
                </w:rPr>
                <w:t>29504</w:t>
              </w:r>
            </w:ins>
          </w:p>
        </w:tc>
      </w:tr>
    </w:tbl>
    <w:p>
      <w:pPr>
        <w:pageBreakBefore w:val="0"/>
        <w:widowControl w:val="0"/>
        <w:kinsoku/>
        <w:wordWrap/>
        <w:overflowPunct/>
        <w:topLinePunct w:val="0"/>
        <w:autoSpaceDE/>
        <w:autoSpaceDN/>
        <w:bidi w:val="0"/>
        <w:adjustRightInd w:val="0"/>
        <w:snapToGrid w:val="0"/>
        <w:ind w:firstLine="0" w:firstLineChars="0"/>
        <w:textAlignment w:val="auto"/>
        <w:rPr>
          <w:ins w:id="1296" w:author="ASUS" w:date="2021-04-30T16:58:18Z"/>
          <w:rFonts w:hint="eastAsia" w:ascii="Arial Unicode MS" w:hAnsi="Arial Unicode MS" w:eastAsia="Arial Unicode MS" w:cs="Arial Unicode MS"/>
        </w:rPr>
        <w:pPrChange w:id="1295" w:author="ASUS" w:date="2021-04-30T16:59:17Z">
          <w:pPr>
            <w:pageBreakBefore w:val="0"/>
            <w:widowControl w:val="0"/>
            <w:kinsoku/>
            <w:wordWrap/>
            <w:overflowPunct/>
            <w:topLinePunct w:val="0"/>
            <w:autoSpaceDE/>
            <w:autoSpaceDN/>
            <w:bidi w:val="0"/>
            <w:adjustRightInd w:val="0"/>
            <w:snapToGrid w:val="0"/>
            <w:textAlignment w:val="auto"/>
          </w:pPr>
        </w:pPrChange>
      </w:pPr>
    </w:p>
    <w:p>
      <w:pPr>
        <w:pStyle w:val="3"/>
        <w:pageBreakBefore w:val="0"/>
        <w:widowControl w:val="0"/>
        <w:kinsoku/>
        <w:wordWrap/>
        <w:overflowPunct/>
        <w:topLinePunct w:val="0"/>
        <w:autoSpaceDE/>
        <w:autoSpaceDN/>
        <w:bidi w:val="0"/>
        <w:adjustRightInd/>
        <w:snapToGrid/>
        <w:textAlignment w:val="auto"/>
        <w:rPr>
          <w:ins w:id="1298" w:author="ASUS" w:date="2021-04-30T16:58:18Z"/>
          <w:rFonts w:hint="eastAsia" w:eastAsia="微软雅黑"/>
          <w:lang w:val="en-US" w:eastAsia="zh-CN"/>
        </w:rPr>
        <w:pPrChange w:id="1297" w:author="ASUS" w:date="2021-04-30T17:00:49Z">
          <w:pPr>
            <w:pStyle w:val="3"/>
            <w:pageBreakBefore w:val="0"/>
            <w:widowControl w:val="0"/>
            <w:kinsoku/>
            <w:wordWrap/>
            <w:overflowPunct/>
            <w:topLinePunct w:val="0"/>
            <w:autoSpaceDE/>
            <w:autoSpaceDN/>
            <w:bidi w:val="0"/>
            <w:adjustRightInd w:val="0"/>
            <w:snapToGrid w:val="0"/>
            <w:textAlignment w:val="auto"/>
          </w:pPr>
        </w:pPrChange>
      </w:pPr>
      <w:ins w:id="1299" w:author="ASUS" w:date="2021-04-30T17:22:53Z">
        <w:bookmarkStart w:id="62" w:name="_Toc17067"/>
        <w:r>
          <w:rPr>
            <w:rFonts w:hint="eastAsia"/>
            <w:lang w:val="en-US" w:eastAsia="zh-CN"/>
          </w:rPr>
          <w:t>测算</w:t>
        </w:r>
      </w:ins>
      <w:ins w:id="1300" w:author="ASUS" w:date="2021-04-30T17:23:02Z">
        <w:r>
          <w:rPr>
            <w:rFonts w:hint="eastAsia"/>
            <w:lang w:val="en-US" w:eastAsia="zh-CN"/>
          </w:rPr>
          <w:t>的</w:t>
        </w:r>
      </w:ins>
      <w:ins w:id="1301" w:author="ASUS" w:date="2021-04-30T17:22:55Z">
        <w:r>
          <w:rPr>
            <w:rFonts w:hint="eastAsia"/>
            <w:lang w:val="en-US" w:eastAsia="zh-CN"/>
          </w:rPr>
          <w:t>基础</w:t>
        </w:r>
      </w:ins>
      <w:ins w:id="1302" w:author="ASUS" w:date="2021-04-30T17:22:56Z">
        <w:r>
          <w:rPr>
            <w:rFonts w:hint="eastAsia"/>
            <w:lang w:val="en-US" w:eastAsia="zh-CN"/>
          </w:rPr>
          <w:t>数据</w:t>
        </w:r>
        <w:bookmarkEnd w:id="62"/>
      </w:ins>
    </w:p>
    <w:p>
      <w:pPr>
        <w:pageBreakBefore w:val="0"/>
        <w:widowControl w:val="0"/>
        <w:kinsoku/>
        <w:wordWrap/>
        <w:overflowPunct/>
        <w:topLinePunct w:val="0"/>
        <w:autoSpaceDE/>
        <w:autoSpaceDN/>
        <w:bidi w:val="0"/>
        <w:adjustRightInd w:val="0"/>
        <w:snapToGrid w:val="0"/>
        <w:textAlignment w:val="auto"/>
        <w:rPr>
          <w:ins w:id="1303" w:author="ASUS" w:date="2021-04-30T16:58:18Z"/>
          <w:rFonts w:hint="eastAsia" w:ascii="Arial Unicode MS" w:hAnsi="Arial Unicode MS" w:eastAsia="Arial Unicode MS" w:cs="Arial Unicode MS"/>
        </w:rPr>
      </w:pPr>
      <w:ins w:id="1304" w:author="ASUS" w:date="2021-04-30T16:58:18Z">
        <w:r>
          <w:rPr>
            <w:rFonts w:hint="eastAsia" w:ascii="Arial Unicode MS" w:hAnsi="Arial Unicode MS" w:eastAsia="Arial Unicode MS" w:cs="Arial Unicode MS"/>
          </w:rPr>
          <w:t>工期预算方法</w:t>
        </w:r>
      </w:ins>
    </w:p>
    <w:p>
      <w:pPr>
        <w:pageBreakBefore w:val="0"/>
        <w:widowControl w:val="0"/>
        <w:kinsoku/>
        <w:wordWrap/>
        <w:overflowPunct/>
        <w:topLinePunct w:val="0"/>
        <w:autoSpaceDE/>
        <w:autoSpaceDN/>
        <w:bidi w:val="0"/>
        <w:adjustRightInd w:val="0"/>
        <w:snapToGrid w:val="0"/>
        <w:textAlignment w:val="auto"/>
        <w:rPr>
          <w:ins w:id="1305" w:author="ASUS" w:date="2021-04-30T16:58:18Z"/>
          <w:rFonts w:hint="eastAsia" w:ascii="Arial Unicode MS" w:hAnsi="Arial Unicode MS" w:eastAsia="Arial Unicode MS" w:cs="Arial Unicode MS"/>
        </w:rPr>
      </w:pPr>
      <w:ins w:id="1306" w:author="ASUS" w:date="2021-04-30T16:58:18Z">
        <w:r>
          <w:rPr>
            <w:rFonts w:hint="eastAsia" w:ascii="Arial Unicode MS" w:hAnsi="Arial Unicode MS" w:eastAsia="Arial Unicode MS" w:cs="Arial Unicode MS"/>
          </w:rPr>
          <w:t>（一）工效测算</w:t>
        </w:r>
      </w:ins>
    </w:p>
    <w:p>
      <w:pPr>
        <w:pageBreakBefore w:val="0"/>
        <w:widowControl w:val="0"/>
        <w:kinsoku/>
        <w:wordWrap/>
        <w:overflowPunct/>
        <w:topLinePunct w:val="0"/>
        <w:autoSpaceDE/>
        <w:autoSpaceDN/>
        <w:bidi w:val="0"/>
        <w:adjustRightInd w:val="0"/>
        <w:snapToGrid w:val="0"/>
        <w:textAlignment w:val="auto"/>
        <w:rPr>
          <w:ins w:id="1307" w:author="ASUS" w:date="2021-04-30T16:58:18Z"/>
          <w:rFonts w:hint="eastAsia" w:ascii="Arial Unicode MS" w:hAnsi="Arial Unicode MS" w:eastAsia="Arial Unicode MS" w:cs="Arial Unicode MS"/>
        </w:rPr>
      </w:pPr>
      <w:ins w:id="1308" w:author="ASUS" w:date="2021-04-30T16:58:18Z">
        <w:r>
          <w:rPr>
            <w:rFonts w:hint="eastAsia" w:ascii="Arial Unicode MS" w:hAnsi="Arial Unicode MS" w:eastAsia="Arial Unicode MS" w:cs="Arial Unicode MS"/>
          </w:rPr>
          <w:t>粗意听打</w:t>
        </w:r>
      </w:ins>
    </w:p>
    <w:p>
      <w:pPr>
        <w:pageBreakBefore w:val="0"/>
        <w:widowControl w:val="0"/>
        <w:kinsoku/>
        <w:wordWrap/>
        <w:overflowPunct/>
        <w:topLinePunct w:val="0"/>
        <w:autoSpaceDE/>
        <w:autoSpaceDN/>
        <w:bidi w:val="0"/>
        <w:adjustRightInd w:val="0"/>
        <w:snapToGrid w:val="0"/>
        <w:textAlignment w:val="auto"/>
        <w:rPr>
          <w:ins w:id="1309" w:author="ASUS" w:date="2021-04-30T16:58:18Z"/>
          <w:rFonts w:hint="eastAsia" w:ascii="Arial Unicode MS" w:hAnsi="Arial Unicode MS" w:eastAsia="Arial Unicode MS" w:cs="Arial Unicode MS"/>
        </w:rPr>
      </w:pPr>
      <w:ins w:id="1310" w:author="ASUS" w:date="2021-04-30T16:58:18Z">
        <w:r>
          <w:rPr>
            <w:rFonts w:hint="eastAsia" w:ascii="Arial Unicode MS" w:hAnsi="Arial Unicode MS" w:eastAsia="Arial Unicode MS" w:cs="Arial Unicode MS"/>
          </w:rPr>
          <w:t>（估算效率：20汉字/分钟）</w:t>
        </w:r>
      </w:ins>
    </w:p>
    <w:p>
      <w:pPr>
        <w:pageBreakBefore w:val="0"/>
        <w:widowControl w:val="0"/>
        <w:kinsoku/>
        <w:wordWrap/>
        <w:overflowPunct/>
        <w:topLinePunct w:val="0"/>
        <w:autoSpaceDE/>
        <w:autoSpaceDN/>
        <w:bidi w:val="0"/>
        <w:adjustRightInd w:val="0"/>
        <w:snapToGrid w:val="0"/>
        <w:textAlignment w:val="auto"/>
        <w:rPr>
          <w:ins w:id="1311" w:author="ASUS" w:date="2021-04-30T16:58:18Z"/>
          <w:rFonts w:hint="eastAsia" w:ascii="Arial Unicode MS" w:hAnsi="Arial Unicode MS" w:eastAsia="Arial Unicode MS" w:cs="Arial Unicode MS"/>
        </w:rPr>
      </w:pPr>
      <w:ins w:id="1312" w:author="ASUS" w:date="2021-04-30T16:58:18Z">
        <w:r>
          <w:rPr>
            <w:rFonts w:hint="eastAsia" w:ascii="Arial Unicode MS" w:hAnsi="Arial Unicode MS" w:eastAsia="Arial Unicode MS" w:cs="Arial Unicode MS"/>
          </w:rPr>
          <w:t>逐词填充</w:t>
        </w:r>
      </w:ins>
    </w:p>
    <w:p>
      <w:pPr>
        <w:pageBreakBefore w:val="0"/>
        <w:widowControl w:val="0"/>
        <w:kinsoku/>
        <w:wordWrap/>
        <w:overflowPunct/>
        <w:topLinePunct w:val="0"/>
        <w:autoSpaceDE/>
        <w:autoSpaceDN/>
        <w:bidi w:val="0"/>
        <w:adjustRightInd w:val="0"/>
        <w:snapToGrid w:val="0"/>
        <w:textAlignment w:val="auto"/>
        <w:rPr>
          <w:ins w:id="1313" w:author="ASUS" w:date="2021-04-30T16:58:18Z"/>
          <w:rFonts w:hint="eastAsia" w:ascii="Arial Unicode MS" w:hAnsi="Arial Unicode MS" w:eastAsia="Arial Unicode MS" w:cs="Arial Unicode MS"/>
        </w:rPr>
      </w:pPr>
      <w:ins w:id="1314" w:author="ASUS" w:date="2021-04-30T16:58:18Z">
        <w:r>
          <w:rPr>
            <w:rFonts w:hint="eastAsia" w:ascii="Arial Unicode MS" w:hAnsi="Arial Unicode MS" w:eastAsia="Arial Unicode MS" w:cs="Arial Unicode MS"/>
          </w:rPr>
          <w:t>（估算效率：5.61字符/分钟）</w:t>
        </w:r>
      </w:ins>
    </w:p>
    <w:p>
      <w:pPr>
        <w:pageBreakBefore w:val="0"/>
        <w:widowControl w:val="0"/>
        <w:kinsoku/>
        <w:wordWrap/>
        <w:overflowPunct/>
        <w:topLinePunct w:val="0"/>
        <w:autoSpaceDE/>
        <w:autoSpaceDN/>
        <w:bidi w:val="0"/>
        <w:adjustRightInd w:val="0"/>
        <w:snapToGrid w:val="0"/>
        <w:textAlignment w:val="auto"/>
        <w:rPr>
          <w:ins w:id="1315" w:author="ASUS" w:date="2021-04-30T16:58:18Z"/>
          <w:rFonts w:hint="eastAsia" w:ascii="Arial Unicode MS" w:hAnsi="Arial Unicode MS" w:eastAsia="Arial Unicode MS" w:cs="Arial Unicode MS"/>
        </w:rPr>
      </w:pPr>
      <w:ins w:id="1316" w:author="ASUS" w:date="2021-04-30T16:58:18Z">
        <w:r>
          <w:rPr>
            <w:rFonts w:hint="eastAsia" w:ascii="Arial Unicode MS" w:hAnsi="Arial Unicode MS" w:eastAsia="Arial Unicode MS" w:cs="Arial Unicode MS"/>
          </w:rPr>
          <w:t>逐词校对与整体翻译</w:t>
        </w:r>
      </w:ins>
    </w:p>
    <w:p>
      <w:pPr>
        <w:pageBreakBefore w:val="0"/>
        <w:widowControl w:val="0"/>
        <w:kinsoku/>
        <w:wordWrap/>
        <w:overflowPunct/>
        <w:topLinePunct w:val="0"/>
        <w:autoSpaceDE/>
        <w:autoSpaceDN/>
        <w:bidi w:val="0"/>
        <w:adjustRightInd w:val="0"/>
        <w:snapToGrid w:val="0"/>
        <w:textAlignment w:val="auto"/>
        <w:rPr>
          <w:ins w:id="1317" w:author="ASUS" w:date="2021-04-30T16:58:18Z"/>
          <w:rFonts w:hint="eastAsia" w:ascii="Arial Unicode MS" w:hAnsi="Arial Unicode MS" w:eastAsia="Arial Unicode MS" w:cs="Arial Unicode MS"/>
        </w:rPr>
      </w:pPr>
      <w:ins w:id="1318" w:author="ASUS" w:date="2021-04-30T16:58:18Z">
        <w:r>
          <w:rPr>
            <w:rFonts w:hint="eastAsia" w:ascii="Arial Unicode MS" w:hAnsi="Arial Unicode MS" w:eastAsia="Arial Unicode MS" w:cs="Arial Unicode MS"/>
          </w:rPr>
          <w:t>（估算效率：22.95字符/分钟）</w:t>
        </w:r>
      </w:ins>
    </w:p>
    <w:p>
      <w:pPr>
        <w:pageBreakBefore w:val="0"/>
        <w:widowControl w:val="0"/>
        <w:kinsoku/>
        <w:wordWrap/>
        <w:overflowPunct/>
        <w:topLinePunct w:val="0"/>
        <w:autoSpaceDE/>
        <w:autoSpaceDN/>
        <w:bidi w:val="0"/>
        <w:adjustRightInd w:val="0"/>
        <w:snapToGrid w:val="0"/>
        <w:textAlignment w:val="auto"/>
        <w:rPr>
          <w:ins w:id="1319" w:author="ASUS" w:date="2021-04-30T16:58:18Z"/>
          <w:rFonts w:hint="eastAsia" w:ascii="Arial Unicode MS" w:hAnsi="Arial Unicode MS" w:eastAsia="Arial Unicode MS" w:cs="Arial Unicode MS"/>
        </w:rPr>
      </w:pPr>
    </w:p>
    <w:tbl>
      <w:tblPr>
        <w:tblStyle w:val="16"/>
        <w:tblW w:w="4384" w:type="dxa"/>
        <w:jc w:val="center"/>
        <w:tblInd w:w="0" w:type="dxa"/>
        <w:tblLayout w:type="fixed"/>
        <w:tblCellMar>
          <w:top w:w="15" w:type="dxa"/>
          <w:left w:w="15" w:type="dxa"/>
          <w:bottom w:w="15" w:type="dxa"/>
          <w:right w:w="15" w:type="dxa"/>
        </w:tblCellMar>
      </w:tblPr>
      <w:tblGrid>
        <w:gridCol w:w="872"/>
        <w:gridCol w:w="1011"/>
        <w:gridCol w:w="1011"/>
        <w:gridCol w:w="1490"/>
      </w:tblGrid>
      <w:tr>
        <w:tblPrEx>
          <w:tblLayout w:type="fixed"/>
          <w:tblCellMar>
            <w:top w:w="15" w:type="dxa"/>
            <w:left w:w="15" w:type="dxa"/>
            <w:bottom w:w="15" w:type="dxa"/>
            <w:right w:w="15" w:type="dxa"/>
          </w:tblCellMar>
        </w:tblPrEx>
        <w:trPr>
          <w:trHeight w:val="540" w:hRule="atLeast"/>
          <w:jc w:val="center"/>
          <w:ins w:id="1320" w:author="ASUS" w:date="2021-04-30T16:58:18Z"/>
        </w:trPr>
        <w:tc>
          <w:tcPr>
            <w:tcW w:w="872"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ind w:firstLine="0" w:firstLineChars="0"/>
              <w:textAlignment w:val="auto"/>
              <w:rPr>
                <w:ins w:id="1322" w:author="ASUS" w:date="2021-04-30T16:58:18Z"/>
                <w:rFonts w:hint="eastAsia" w:ascii="Arial Unicode MS" w:hAnsi="Arial Unicode MS" w:eastAsia="Arial Unicode MS" w:cs="Arial Unicode MS"/>
              </w:rPr>
              <w:pPrChange w:id="1321" w:author="ASUS" w:date="2021-04-30T17:04:50Z">
                <w:pPr>
                  <w:pageBreakBefore w:val="0"/>
                  <w:widowControl w:val="0"/>
                  <w:kinsoku/>
                  <w:wordWrap/>
                  <w:overflowPunct/>
                  <w:topLinePunct w:val="0"/>
                  <w:autoSpaceDE/>
                  <w:autoSpaceDN/>
                  <w:bidi w:val="0"/>
                  <w:adjustRightInd w:val="0"/>
                  <w:snapToGrid w:val="0"/>
                  <w:textAlignment w:val="auto"/>
                </w:pPr>
              </w:pPrChange>
            </w:pPr>
            <w:ins w:id="1323" w:author="ASUS" w:date="2021-04-30T16:58:18Z">
              <w:r>
                <w:rPr>
                  <w:rFonts w:hint="eastAsia" w:ascii="Arial Unicode MS" w:hAnsi="Arial Unicode MS" w:eastAsia="Arial Unicode MS" w:cs="Arial Unicode MS"/>
                </w:rPr>
                <w:t>工作内容</w:t>
              </w:r>
            </w:ins>
          </w:p>
        </w:tc>
        <w:tc>
          <w:tcPr>
            <w:tcW w:w="1011"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ind w:firstLine="0" w:firstLineChars="0"/>
              <w:textAlignment w:val="auto"/>
              <w:rPr>
                <w:ins w:id="1325" w:author="ASUS" w:date="2021-04-30T16:58:18Z"/>
                <w:rFonts w:hint="eastAsia" w:ascii="Arial Unicode MS" w:hAnsi="Arial Unicode MS" w:eastAsia="Arial Unicode MS" w:cs="Arial Unicode MS"/>
              </w:rPr>
              <w:pPrChange w:id="1324" w:author="ASUS" w:date="2021-04-30T17:04:50Z">
                <w:pPr>
                  <w:pageBreakBefore w:val="0"/>
                  <w:widowControl w:val="0"/>
                  <w:kinsoku/>
                  <w:wordWrap/>
                  <w:overflowPunct/>
                  <w:topLinePunct w:val="0"/>
                  <w:autoSpaceDE/>
                  <w:autoSpaceDN/>
                  <w:bidi w:val="0"/>
                  <w:adjustRightInd w:val="0"/>
                  <w:snapToGrid w:val="0"/>
                  <w:textAlignment w:val="auto"/>
                </w:pPr>
              </w:pPrChange>
            </w:pPr>
            <w:ins w:id="1326" w:author="ASUS" w:date="2021-04-30T16:58:18Z">
              <w:r>
                <w:rPr>
                  <w:rFonts w:hint="eastAsia" w:ascii="Arial Unicode MS" w:hAnsi="Arial Unicode MS" w:eastAsia="Arial Unicode MS" w:cs="Arial Unicode MS"/>
                </w:rPr>
                <w:t>计时(分钟)</w:t>
              </w:r>
            </w:ins>
          </w:p>
        </w:tc>
        <w:tc>
          <w:tcPr>
            <w:tcW w:w="1011"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ind w:firstLine="0" w:firstLineChars="0"/>
              <w:textAlignment w:val="auto"/>
              <w:rPr>
                <w:ins w:id="1328" w:author="ASUS" w:date="2021-04-30T16:58:18Z"/>
                <w:rFonts w:hint="eastAsia" w:ascii="Arial Unicode MS" w:hAnsi="Arial Unicode MS" w:eastAsia="Arial Unicode MS" w:cs="Arial Unicode MS"/>
              </w:rPr>
              <w:pPrChange w:id="1327" w:author="ASUS" w:date="2021-04-30T17:04:50Z">
                <w:pPr>
                  <w:pageBreakBefore w:val="0"/>
                  <w:widowControl w:val="0"/>
                  <w:kinsoku/>
                  <w:wordWrap/>
                  <w:overflowPunct/>
                  <w:topLinePunct w:val="0"/>
                  <w:autoSpaceDE/>
                  <w:autoSpaceDN/>
                  <w:bidi w:val="0"/>
                  <w:adjustRightInd w:val="0"/>
                  <w:snapToGrid w:val="0"/>
                  <w:textAlignment w:val="auto"/>
                </w:pPr>
              </w:pPrChange>
            </w:pPr>
            <w:ins w:id="1329" w:author="ASUS" w:date="2021-04-30T16:58:18Z">
              <w:r>
                <w:rPr>
                  <w:rFonts w:hint="eastAsia" w:ascii="Arial Unicode MS" w:hAnsi="Arial Unicode MS" w:eastAsia="Arial Unicode MS" w:cs="Arial Unicode MS"/>
                </w:rPr>
                <w:t>长度(字符)</w:t>
              </w:r>
            </w:ins>
          </w:p>
        </w:tc>
        <w:tc>
          <w:tcPr>
            <w:tcW w:w="1490"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ind w:firstLine="0" w:firstLineChars="0"/>
              <w:textAlignment w:val="auto"/>
              <w:rPr>
                <w:ins w:id="1331" w:author="ASUS" w:date="2021-04-30T16:58:18Z"/>
                <w:rFonts w:hint="eastAsia" w:ascii="Arial Unicode MS" w:hAnsi="Arial Unicode MS" w:eastAsia="Arial Unicode MS" w:cs="Arial Unicode MS"/>
              </w:rPr>
              <w:pPrChange w:id="1330" w:author="ASUS" w:date="2021-04-30T17:04:50Z">
                <w:pPr>
                  <w:pageBreakBefore w:val="0"/>
                  <w:widowControl w:val="0"/>
                  <w:kinsoku/>
                  <w:wordWrap/>
                  <w:overflowPunct/>
                  <w:topLinePunct w:val="0"/>
                  <w:autoSpaceDE/>
                  <w:autoSpaceDN/>
                  <w:bidi w:val="0"/>
                  <w:adjustRightInd w:val="0"/>
                  <w:snapToGrid w:val="0"/>
                  <w:textAlignment w:val="auto"/>
                </w:pPr>
              </w:pPrChange>
            </w:pPr>
            <w:ins w:id="1332" w:author="ASUS" w:date="2021-04-30T16:58:18Z">
              <w:r>
                <w:rPr>
                  <w:rFonts w:hint="eastAsia" w:ascii="Arial Unicode MS" w:hAnsi="Arial Unicode MS" w:eastAsia="Arial Unicode MS" w:cs="Arial Unicode MS"/>
                </w:rPr>
                <w:t>工效(字符/分钟)</w:t>
              </w:r>
            </w:ins>
          </w:p>
        </w:tc>
      </w:tr>
      <w:tr>
        <w:tblPrEx>
          <w:tblLayout w:type="fixed"/>
          <w:tblCellMar>
            <w:top w:w="15" w:type="dxa"/>
            <w:left w:w="15" w:type="dxa"/>
            <w:bottom w:w="15" w:type="dxa"/>
            <w:right w:w="15" w:type="dxa"/>
          </w:tblCellMar>
        </w:tblPrEx>
        <w:trPr>
          <w:trHeight w:val="406" w:hRule="atLeast"/>
          <w:jc w:val="center"/>
          <w:ins w:id="1333" w:author="ASUS" w:date="2021-04-30T16:58:18Z"/>
        </w:trPr>
        <w:tc>
          <w:tcPr>
            <w:tcW w:w="872"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ind w:firstLine="0" w:firstLineChars="0"/>
              <w:textAlignment w:val="auto"/>
              <w:rPr>
                <w:ins w:id="1335" w:author="ASUS" w:date="2021-04-30T16:58:18Z"/>
                <w:rFonts w:hint="eastAsia" w:ascii="Arial Unicode MS" w:hAnsi="Arial Unicode MS" w:eastAsia="Arial Unicode MS" w:cs="Arial Unicode MS"/>
                <w:lang w:val="en-US" w:eastAsia="zh-CN"/>
              </w:rPr>
              <w:pPrChange w:id="1334" w:author="ASUS" w:date="2021-04-30T17:04:50Z">
                <w:pPr>
                  <w:pageBreakBefore w:val="0"/>
                  <w:widowControl w:val="0"/>
                  <w:kinsoku/>
                  <w:wordWrap/>
                  <w:overflowPunct/>
                  <w:topLinePunct w:val="0"/>
                  <w:autoSpaceDE/>
                  <w:autoSpaceDN/>
                  <w:bidi w:val="0"/>
                  <w:adjustRightInd w:val="0"/>
                  <w:snapToGrid w:val="0"/>
                  <w:textAlignment w:val="auto"/>
                </w:pPr>
              </w:pPrChange>
            </w:pPr>
            <w:ins w:id="1336" w:author="ASUS" w:date="2021-04-30T16:58:18Z">
              <w:r>
                <w:rPr>
                  <w:rFonts w:hint="eastAsia" w:ascii="Arial Unicode MS" w:hAnsi="Arial Unicode MS" w:eastAsia="Arial Unicode MS" w:cs="Arial Unicode MS"/>
                  <w:lang w:val="en-US" w:eastAsia="zh-CN"/>
                </w:rPr>
                <w:t>粗意听打</w:t>
              </w:r>
            </w:ins>
          </w:p>
        </w:tc>
        <w:tc>
          <w:tcPr>
            <w:tcW w:w="1011"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ind w:firstLine="0" w:firstLineChars="0"/>
              <w:textAlignment w:val="auto"/>
              <w:rPr>
                <w:ins w:id="1338" w:author="ASUS" w:date="2021-04-30T16:58:18Z"/>
                <w:rFonts w:hint="eastAsia" w:ascii="Arial Unicode MS" w:hAnsi="Arial Unicode MS" w:eastAsia="Arial Unicode MS" w:cs="Arial Unicode MS"/>
                <w:lang w:eastAsia="zh-CN"/>
              </w:rPr>
              <w:pPrChange w:id="1337" w:author="ASUS" w:date="2021-04-30T17:04:50Z">
                <w:pPr>
                  <w:pageBreakBefore w:val="0"/>
                  <w:widowControl w:val="0"/>
                  <w:kinsoku/>
                  <w:wordWrap/>
                  <w:overflowPunct/>
                  <w:topLinePunct w:val="0"/>
                  <w:autoSpaceDE/>
                  <w:autoSpaceDN/>
                  <w:bidi w:val="0"/>
                  <w:adjustRightInd w:val="0"/>
                  <w:snapToGrid w:val="0"/>
                  <w:textAlignment w:val="auto"/>
                </w:pPr>
              </w:pPrChange>
            </w:pPr>
            <w:ins w:id="1339" w:author="ASUS" w:date="2021-04-30T16:58:18Z">
              <w:r>
                <w:rPr>
                  <w:rFonts w:hint="eastAsia" w:ascii="Arial Unicode MS" w:hAnsi="Arial Unicode MS" w:eastAsia="Arial Unicode MS" w:cs="Arial Unicode MS"/>
                  <w:lang w:eastAsia="zh-CN"/>
                </w:rPr>
                <w:t>——</w:t>
              </w:r>
            </w:ins>
          </w:p>
        </w:tc>
        <w:tc>
          <w:tcPr>
            <w:tcW w:w="1011"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ind w:firstLine="0" w:firstLineChars="0"/>
              <w:textAlignment w:val="auto"/>
              <w:rPr>
                <w:ins w:id="1341" w:author="ASUS" w:date="2021-04-30T16:58:18Z"/>
                <w:rFonts w:hint="eastAsia" w:ascii="Arial Unicode MS" w:hAnsi="Arial Unicode MS" w:eastAsia="Arial Unicode MS" w:cs="Arial Unicode MS"/>
                <w:lang w:eastAsia="zh-CN"/>
              </w:rPr>
              <w:pPrChange w:id="1340" w:author="ASUS" w:date="2021-04-30T17:04:50Z">
                <w:pPr>
                  <w:pageBreakBefore w:val="0"/>
                  <w:widowControl w:val="0"/>
                  <w:kinsoku/>
                  <w:wordWrap/>
                  <w:overflowPunct/>
                  <w:topLinePunct w:val="0"/>
                  <w:autoSpaceDE/>
                  <w:autoSpaceDN/>
                  <w:bidi w:val="0"/>
                  <w:adjustRightInd w:val="0"/>
                  <w:snapToGrid w:val="0"/>
                  <w:textAlignment w:val="auto"/>
                </w:pPr>
              </w:pPrChange>
            </w:pPr>
            <w:ins w:id="1342" w:author="ASUS" w:date="2021-04-30T16:58:18Z">
              <w:r>
                <w:rPr>
                  <w:rFonts w:hint="eastAsia" w:ascii="Arial Unicode MS" w:hAnsi="Arial Unicode MS" w:eastAsia="Arial Unicode MS" w:cs="Arial Unicode MS"/>
                  <w:lang w:eastAsia="zh-CN"/>
                </w:rPr>
                <w:t>——</w:t>
              </w:r>
            </w:ins>
          </w:p>
        </w:tc>
        <w:tc>
          <w:tcPr>
            <w:tcW w:w="1490"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ind w:firstLine="0" w:firstLineChars="0"/>
              <w:textAlignment w:val="auto"/>
              <w:rPr>
                <w:ins w:id="1344" w:author="ASUS" w:date="2021-04-30T16:58:18Z"/>
                <w:rFonts w:hint="eastAsia" w:ascii="Arial Unicode MS" w:hAnsi="Arial Unicode MS" w:eastAsia="Arial Unicode MS" w:cs="Arial Unicode MS"/>
                <w:lang w:val="en-US" w:eastAsia="zh-CN"/>
              </w:rPr>
              <w:pPrChange w:id="1343" w:author="ASUS" w:date="2021-04-30T17:04:50Z">
                <w:pPr>
                  <w:pageBreakBefore w:val="0"/>
                  <w:widowControl w:val="0"/>
                  <w:kinsoku/>
                  <w:wordWrap/>
                  <w:overflowPunct/>
                  <w:topLinePunct w:val="0"/>
                  <w:autoSpaceDE/>
                  <w:autoSpaceDN/>
                  <w:bidi w:val="0"/>
                  <w:adjustRightInd w:val="0"/>
                  <w:snapToGrid w:val="0"/>
                  <w:textAlignment w:val="auto"/>
                </w:pPr>
              </w:pPrChange>
            </w:pPr>
            <w:ins w:id="1345" w:author="ASUS" w:date="2021-04-30T16:58:18Z">
              <w:r>
                <w:rPr>
                  <w:rFonts w:hint="eastAsia" w:ascii="Arial Unicode MS" w:hAnsi="Arial Unicode MS" w:eastAsia="Arial Unicode MS" w:cs="Arial Unicode MS"/>
                  <w:lang w:val="en-US" w:eastAsia="zh-CN"/>
                </w:rPr>
                <w:t>20汉字/分</w:t>
              </w:r>
            </w:ins>
          </w:p>
        </w:tc>
      </w:tr>
      <w:tr>
        <w:tblPrEx>
          <w:tblLayout w:type="fixed"/>
          <w:tblCellMar>
            <w:top w:w="15" w:type="dxa"/>
            <w:left w:w="15" w:type="dxa"/>
            <w:bottom w:w="15" w:type="dxa"/>
            <w:right w:w="15" w:type="dxa"/>
          </w:tblCellMar>
        </w:tblPrEx>
        <w:trPr>
          <w:trHeight w:val="181" w:hRule="atLeast"/>
          <w:jc w:val="center"/>
          <w:ins w:id="1346" w:author="ASUS" w:date="2021-04-30T16:58:18Z"/>
        </w:trPr>
        <w:tc>
          <w:tcPr>
            <w:tcW w:w="872"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ind w:firstLine="0" w:firstLineChars="0"/>
              <w:textAlignment w:val="auto"/>
              <w:rPr>
                <w:ins w:id="1348" w:author="ASUS" w:date="2021-04-30T16:58:18Z"/>
                <w:rFonts w:hint="eastAsia" w:ascii="Arial Unicode MS" w:hAnsi="Arial Unicode MS" w:eastAsia="Arial Unicode MS" w:cs="Arial Unicode MS"/>
              </w:rPr>
              <w:pPrChange w:id="1347" w:author="ASUS" w:date="2021-04-30T17:04:50Z">
                <w:pPr>
                  <w:pageBreakBefore w:val="0"/>
                  <w:widowControl w:val="0"/>
                  <w:kinsoku/>
                  <w:wordWrap/>
                  <w:overflowPunct/>
                  <w:topLinePunct w:val="0"/>
                  <w:autoSpaceDE/>
                  <w:autoSpaceDN/>
                  <w:bidi w:val="0"/>
                  <w:adjustRightInd w:val="0"/>
                  <w:snapToGrid w:val="0"/>
                  <w:textAlignment w:val="auto"/>
                </w:pPr>
              </w:pPrChange>
            </w:pPr>
            <w:ins w:id="1349" w:author="ASUS" w:date="2021-04-30T16:58:18Z">
              <w:r>
                <w:rPr>
                  <w:rFonts w:hint="eastAsia" w:ascii="Arial Unicode MS" w:hAnsi="Arial Unicode MS" w:eastAsia="Arial Unicode MS" w:cs="Arial Unicode MS"/>
                </w:rPr>
                <w:t>逐词充填</w:t>
              </w:r>
            </w:ins>
          </w:p>
        </w:tc>
        <w:tc>
          <w:tcPr>
            <w:tcW w:w="1011"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ind w:firstLine="0" w:firstLineChars="0"/>
              <w:textAlignment w:val="auto"/>
              <w:rPr>
                <w:ins w:id="1351" w:author="ASUS" w:date="2021-04-30T16:58:18Z"/>
                <w:rFonts w:hint="eastAsia" w:ascii="Arial Unicode MS" w:hAnsi="Arial Unicode MS" w:eastAsia="Arial Unicode MS" w:cs="Arial Unicode MS"/>
              </w:rPr>
              <w:pPrChange w:id="1350" w:author="ASUS" w:date="2021-04-30T17:04:50Z">
                <w:pPr>
                  <w:pageBreakBefore w:val="0"/>
                  <w:widowControl w:val="0"/>
                  <w:kinsoku/>
                  <w:wordWrap/>
                  <w:overflowPunct/>
                  <w:topLinePunct w:val="0"/>
                  <w:autoSpaceDE/>
                  <w:autoSpaceDN/>
                  <w:bidi w:val="0"/>
                  <w:adjustRightInd w:val="0"/>
                  <w:snapToGrid w:val="0"/>
                  <w:textAlignment w:val="auto"/>
                </w:pPr>
              </w:pPrChange>
            </w:pPr>
            <w:ins w:id="1352" w:author="ASUS" w:date="2021-04-30T16:58:18Z">
              <w:r>
                <w:rPr>
                  <w:rFonts w:hint="eastAsia" w:ascii="Arial Unicode MS" w:hAnsi="Arial Unicode MS" w:eastAsia="Arial Unicode MS" w:cs="Arial Unicode MS"/>
                </w:rPr>
                <w:t>125</w:t>
              </w:r>
            </w:ins>
          </w:p>
        </w:tc>
        <w:tc>
          <w:tcPr>
            <w:tcW w:w="1011"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ind w:firstLine="0" w:firstLineChars="0"/>
              <w:textAlignment w:val="auto"/>
              <w:rPr>
                <w:ins w:id="1354" w:author="ASUS" w:date="2021-04-30T16:58:18Z"/>
                <w:rFonts w:hint="eastAsia" w:ascii="Arial Unicode MS" w:hAnsi="Arial Unicode MS" w:eastAsia="Arial Unicode MS" w:cs="Arial Unicode MS"/>
              </w:rPr>
              <w:pPrChange w:id="1353" w:author="ASUS" w:date="2021-04-30T17:04:50Z">
                <w:pPr>
                  <w:pageBreakBefore w:val="0"/>
                  <w:widowControl w:val="0"/>
                  <w:kinsoku/>
                  <w:wordWrap/>
                  <w:overflowPunct/>
                  <w:topLinePunct w:val="0"/>
                  <w:autoSpaceDE/>
                  <w:autoSpaceDN/>
                  <w:bidi w:val="0"/>
                  <w:adjustRightInd w:val="0"/>
                  <w:snapToGrid w:val="0"/>
                  <w:textAlignment w:val="auto"/>
                </w:pPr>
              </w:pPrChange>
            </w:pPr>
            <w:ins w:id="1355" w:author="ASUS" w:date="2021-04-30T16:58:18Z">
              <w:r>
                <w:rPr>
                  <w:rFonts w:hint="eastAsia" w:ascii="Arial Unicode MS" w:hAnsi="Arial Unicode MS" w:eastAsia="Arial Unicode MS" w:cs="Arial Unicode MS"/>
                </w:rPr>
                <w:t>701</w:t>
              </w:r>
            </w:ins>
          </w:p>
        </w:tc>
        <w:tc>
          <w:tcPr>
            <w:tcW w:w="1490"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ind w:firstLine="0" w:firstLineChars="0"/>
              <w:textAlignment w:val="auto"/>
              <w:rPr>
                <w:ins w:id="1357" w:author="ASUS" w:date="2021-04-30T16:58:18Z"/>
                <w:rFonts w:hint="eastAsia" w:ascii="Arial Unicode MS" w:hAnsi="Arial Unicode MS" w:eastAsia="Arial Unicode MS" w:cs="Arial Unicode MS"/>
              </w:rPr>
              <w:pPrChange w:id="1356" w:author="ASUS" w:date="2021-04-30T17:04:50Z">
                <w:pPr>
                  <w:pageBreakBefore w:val="0"/>
                  <w:widowControl w:val="0"/>
                  <w:kinsoku/>
                  <w:wordWrap/>
                  <w:overflowPunct/>
                  <w:topLinePunct w:val="0"/>
                  <w:autoSpaceDE/>
                  <w:autoSpaceDN/>
                  <w:bidi w:val="0"/>
                  <w:adjustRightInd w:val="0"/>
                  <w:snapToGrid w:val="0"/>
                  <w:textAlignment w:val="auto"/>
                </w:pPr>
              </w:pPrChange>
            </w:pPr>
            <w:ins w:id="1358" w:author="ASUS" w:date="2021-04-30T16:58:18Z">
              <w:r>
                <w:rPr>
                  <w:rFonts w:hint="eastAsia" w:ascii="Arial Unicode MS" w:hAnsi="Arial Unicode MS" w:eastAsia="Arial Unicode MS" w:cs="Arial Unicode MS"/>
                </w:rPr>
                <w:t>5.61</w:t>
              </w:r>
            </w:ins>
          </w:p>
        </w:tc>
      </w:tr>
      <w:tr>
        <w:tblPrEx>
          <w:tblLayout w:type="fixed"/>
          <w:tblCellMar>
            <w:top w:w="15" w:type="dxa"/>
            <w:left w:w="15" w:type="dxa"/>
            <w:bottom w:w="15" w:type="dxa"/>
            <w:right w:w="15" w:type="dxa"/>
          </w:tblCellMar>
        </w:tblPrEx>
        <w:trPr>
          <w:trHeight w:val="181" w:hRule="atLeast"/>
          <w:jc w:val="center"/>
          <w:ins w:id="1359" w:author="ASUS" w:date="2021-04-30T16:58:18Z"/>
        </w:trPr>
        <w:tc>
          <w:tcPr>
            <w:tcW w:w="872"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ind w:firstLine="0" w:firstLineChars="0"/>
              <w:textAlignment w:val="auto"/>
              <w:rPr>
                <w:ins w:id="1361" w:author="ASUS" w:date="2021-04-30T16:58:18Z"/>
                <w:rFonts w:hint="eastAsia" w:ascii="Arial Unicode MS" w:hAnsi="Arial Unicode MS" w:eastAsia="Arial Unicode MS" w:cs="Arial Unicode MS"/>
              </w:rPr>
              <w:pPrChange w:id="1360" w:author="ASUS" w:date="2021-04-30T17:04:50Z">
                <w:pPr>
                  <w:pageBreakBefore w:val="0"/>
                  <w:widowControl w:val="0"/>
                  <w:kinsoku/>
                  <w:wordWrap/>
                  <w:overflowPunct/>
                  <w:topLinePunct w:val="0"/>
                  <w:autoSpaceDE/>
                  <w:autoSpaceDN/>
                  <w:bidi w:val="0"/>
                  <w:adjustRightInd w:val="0"/>
                  <w:snapToGrid w:val="0"/>
                  <w:textAlignment w:val="auto"/>
                </w:pPr>
              </w:pPrChange>
            </w:pPr>
            <w:ins w:id="1362" w:author="ASUS" w:date="2021-04-30T16:58:18Z">
              <w:r>
                <w:rPr>
                  <w:rFonts w:hint="eastAsia" w:ascii="Arial Unicode MS" w:hAnsi="Arial Unicode MS" w:eastAsia="Arial Unicode MS" w:cs="Arial Unicode MS"/>
                </w:rPr>
                <w:t>整体校译</w:t>
              </w:r>
            </w:ins>
          </w:p>
        </w:tc>
        <w:tc>
          <w:tcPr>
            <w:tcW w:w="1011"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ind w:firstLine="0" w:firstLineChars="0"/>
              <w:textAlignment w:val="auto"/>
              <w:rPr>
                <w:ins w:id="1364" w:author="ASUS" w:date="2021-04-30T16:58:18Z"/>
                <w:rFonts w:hint="eastAsia" w:ascii="Arial Unicode MS" w:hAnsi="Arial Unicode MS" w:eastAsia="Arial Unicode MS" w:cs="Arial Unicode MS"/>
              </w:rPr>
              <w:pPrChange w:id="1363" w:author="ASUS" w:date="2021-04-30T17:04:50Z">
                <w:pPr>
                  <w:pageBreakBefore w:val="0"/>
                  <w:widowControl w:val="0"/>
                  <w:kinsoku/>
                  <w:wordWrap/>
                  <w:overflowPunct/>
                  <w:topLinePunct w:val="0"/>
                  <w:autoSpaceDE/>
                  <w:autoSpaceDN/>
                  <w:bidi w:val="0"/>
                  <w:adjustRightInd w:val="0"/>
                  <w:snapToGrid w:val="0"/>
                  <w:textAlignment w:val="auto"/>
                </w:pPr>
              </w:pPrChange>
            </w:pPr>
            <w:ins w:id="1365" w:author="ASUS" w:date="2021-04-30T16:58:18Z">
              <w:r>
                <w:rPr>
                  <w:rFonts w:hint="eastAsia" w:ascii="Arial Unicode MS" w:hAnsi="Arial Unicode MS" w:eastAsia="Arial Unicode MS" w:cs="Arial Unicode MS"/>
                </w:rPr>
                <w:t>115</w:t>
              </w:r>
            </w:ins>
          </w:p>
        </w:tc>
        <w:tc>
          <w:tcPr>
            <w:tcW w:w="1011"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ind w:firstLine="0" w:firstLineChars="0"/>
              <w:textAlignment w:val="auto"/>
              <w:rPr>
                <w:ins w:id="1367" w:author="ASUS" w:date="2021-04-30T16:58:18Z"/>
                <w:rFonts w:hint="eastAsia" w:ascii="Arial Unicode MS" w:hAnsi="Arial Unicode MS" w:eastAsia="Arial Unicode MS" w:cs="Arial Unicode MS"/>
              </w:rPr>
              <w:pPrChange w:id="1366" w:author="ASUS" w:date="2021-04-30T17:04:50Z">
                <w:pPr>
                  <w:pageBreakBefore w:val="0"/>
                  <w:widowControl w:val="0"/>
                  <w:kinsoku/>
                  <w:wordWrap/>
                  <w:overflowPunct/>
                  <w:topLinePunct w:val="0"/>
                  <w:autoSpaceDE/>
                  <w:autoSpaceDN/>
                  <w:bidi w:val="0"/>
                  <w:adjustRightInd w:val="0"/>
                  <w:snapToGrid w:val="0"/>
                  <w:textAlignment w:val="auto"/>
                </w:pPr>
              </w:pPrChange>
            </w:pPr>
            <w:ins w:id="1368" w:author="ASUS" w:date="2021-04-30T16:58:18Z">
              <w:r>
                <w:rPr>
                  <w:rFonts w:hint="eastAsia" w:ascii="Arial Unicode MS" w:hAnsi="Arial Unicode MS" w:eastAsia="Arial Unicode MS" w:cs="Arial Unicode MS"/>
                </w:rPr>
                <w:t>2639</w:t>
              </w:r>
            </w:ins>
          </w:p>
        </w:tc>
        <w:tc>
          <w:tcPr>
            <w:tcW w:w="1490" w:type="dxa"/>
            <w:tcBorders>
              <w:top w:val="single" w:color="000000" w:sz="4" w:space="0"/>
              <w:left w:val="single" w:color="000000" w:sz="4" w:space="0"/>
              <w:bottom w:val="single" w:color="000000" w:sz="4" w:space="0"/>
              <w:right w:val="single" w:color="000000" w:sz="4" w:space="0"/>
            </w:tcBorders>
            <w:vAlign w:val="center"/>
          </w:tcPr>
          <w:p>
            <w:pPr>
              <w:pageBreakBefore w:val="0"/>
              <w:widowControl w:val="0"/>
              <w:kinsoku/>
              <w:wordWrap/>
              <w:overflowPunct/>
              <w:topLinePunct w:val="0"/>
              <w:autoSpaceDE/>
              <w:autoSpaceDN/>
              <w:bidi w:val="0"/>
              <w:adjustRightInd w:val="0"/>
              <w:snapToGrid w:val="0"/>
              <w:ind w:firstLine="0" w:firstLineChars="0"/>
              <w:textAlignment w:val="auto"/>
              <w:rPr>
                <w:ins w:id="1370" w:author="ASUS" w:date="2021-04-30T16:58:18Z"/>
                <w:rFonts w:hint="eastAsia" w:ascii="Arial Unicode MS" w:hAnsi="Arial Unicode MS" w:eastAsia="Arial Unicode MS" w:cs="Arial Unicode MS"/>
              </w:rPr>
              <w:pPrChange w:id="1369" w:author="ASUS" w:date="2021-04-30T17:04:50Z">
                <w:pPr>
                  <w:pageBreakBefore w:val="0"/>
                  <w:widowControl w:val="0"/>
                  <w:kinsoku/>
                  <w:wordWrap/>
                  <w:overflowPunct/>
                  <w:topLinePunct w:val="0"/>
                  <w:autoSpaceDE/>
                  <w:autoSpaceDN/>
                  <w:bidi w:val="0"/>
                  <w:adjustRightInd w:val="0"/>
                  <w:snapToGrid w:val="0"/>
                  <w:textAlignment w:val="auto"/>
                </w:pPr>
              </w:pPrChange>
            </w:pPr>
            <w:ins w:id="1371" w:author="ASUS" w:date="2021-04-30T16:58:18Z">
              <w:r>
                <w:rPr>
                  <w:rFonts w:hint="eastAsia" w:ascii="Arial Unicode MS" w:hAnsi="Arial Unicode MS" w:eastAsia="Arial Unicode MS" w:cs="Arial Unicode MS"/>
                </w:rPr>
                <w:t>22.95</w:t>
              </w:r>
            </w:ins>
          </w:p>
        </w:tc>
      </w:tr>
    </w:tbl>
    <w:p>
      <w:pPr>
        <w:pageBreakBefore w:val="0"/>
        <w:widowControl w:val="0"/>
        <w:kinsoku/>
        <w:wordWrap/>
        <w:overflowPunct/>
        <w:topLinePunct w:val="0"/>
        <w:autoSpaceDE/>
        <w:autoSpaceDN/>
        <w:bidi w:val="0"/>
        <w:adjustRightInd w:val="0"/>
        <w:snapToGrid w:val="0"/>
        <w:textAlignment w:val="auto"/>
        <w:rPr>
          <w:ins w:id="1372" w:author="ASUS" w:date="2021-04-30T16:58:18Z"/>
          <w:rFonts w:hint="eastAsia" w:ascii="Arial Unicode MS" w:hAnsi="Arial Unicode MS" w:eastAsia="Arial Unicode MS" w:cs="Arial Unicode MS"/>
        </w:rPr>
      </w:pPr>
      <w:ins w:id="1373" w:author="ASUS" w:date="2021-04-30T16:58:18Z">
        <w:r>
          <w:rPr>
            <w:rFonts w:hint="eastAsia" w:ascii="Arial Unicode MS" w:hAnsi="Arial Unicode MS" w:eastAsia="Arial Unicode MS" w:cs="Arial Unicode MS"/>
          </w:rPr>
          <w:t>以上数据来源Kosalla Bhikkhu对“《法句义注》道品·五”为样本进行逐词充填、校正和翻译的计时结果。</w:t>
        </w:r>
      </w:ins>
    </w:p>
    <w:p>
      <w:pPr>
        <w:pageBreakBefore w:val="0"/>
        <w:widowControl w:val="0"/>
        <w:kinsoku/>
        <w:wordWrap/>
        <w:overflowPunct/>
        <w:topLinePunct w:val="0"/>
        <w:autoSpaceDE/>
        <w:autoSpaceDN/>
        <w:bidi w:val="0"/>
        <w:adjustRightInd w:val="0"/>
        <w:snapToGrid w:val="0"/>
        <w:textAlignment w:val="auto"/>
        <w:rPr>
          <w:ins w:id="1374" w:author="ASUS" w:date="2021-04-30T16:58:18Z"/>
          <w:rFonts w:hint="eastAsia" w:ascii="Arial Unicode MS" w:hAnsi="Arial Unicode MS" w:eastAsia="Arial Unicode MS" w:cs="Arial Unicode MS"/>
          <w:lang w:val="en-US" w:eastAsia="zh-CN"/>
        </w:rPr>
      </w:pPr>
      <w:ins w:id="1375" w:author="ASUS" w:date="2021-04-30T16:58:18Z">
        <w:r>
          <w:rPr>
            <w:rFonts w:hint="eastAsia" w:ascii="Arial Unicode MS" w:hAnsi="Arial Unicode MS" w:eastAsia="Arial Unicode MS" w:cs="Arial Unicode MS"/>
            <w:lang w:val="en-US" w:eastAsia="zh-CN"/>
          </w:rPr>
          <w:t>粗意听打为估测结果。</w:t>
        </w:r>
      </w:ins>
    </w:p>
    <w:p>
      <w:pPr>
        <w:pStyle w:val="3"/>
        <w:pageBreakBefore w:val="0"/>
        <w:widowControl w:val="0"/>
        <w:kinsoku/>
        <w:wordWrap/>
        <w:overflowPunct/>
        <w:topLinePunct w:val="0"/>
        <w:autoSpaceDE/>
        <w:autoSpaceDN/>
        <w:bidi w:val="0"/>
        <w:adjustRightInd/>
        <w:snapToGrid/>
        <w:textAlignment w:val="auto"/>
        <w:rPr>
          <w:ins w:id="1377" w:author="ASUS" w:date="2021-04-30T16:58:18Z"/>
          <w:rFonts w:hint="eastAsia"/>
        </w:rPr>
        <w:pPrChange w:id="1376" w:author="ASUS" w:date="2021-04-30T17:02:02Z">
          <w:pPr>
            <w:pStyle w:val="3"/>
            <w:pageBreakBefore w:val="0"/>
            <w:widowControl w:val="0"/>
            <w:kinsoku/>
            <w:wordWrap/>
            <w:overflowPunct/>
            <w:topLinePunct w:val="0"/>
            <w:autoSpaceDE/>
            <w:autoSpaceDN/>
            <w:bidi w:val="0"/>
            <w:adjustRightInd w:val="0"/>
            <w:snapToGrid w:val="0"/>
            <w:textAlignment w:val="auto"/>
          </w:pPr>
        </w:pPrChange>
      </w:pPr>
      <w:ins w:id="1378" w:author="ASUS" w:date="2021-04-30T16:58:18Z">
        <w:bookmarkStart w:id="63" w:name="_Toc8211"/>
        <w:r>
          <w:rPr>
            <w:rFonts w:hint="eastAsia"/>
          </w:rPr>
          <w:t>工作量统计</w:t>
        </w:r>
        <w:bookmarkEnd w:id="63"/>
      </w:ins>
    </w:p>
    <w:p>
      <w:pPr>
        <w:pageBreakBefore w:val="0"/>
        <w:widowControl w:val="0"/>
        <w:kinsoku/>
        <w:wordWrap/>
        <w:overflowPunct/>
        <w:topLinePunct w:val="0"/>
        <w:autoSpaceDE/>
        <w:autoSpaceDN/>
        <w:bidi w:val="0"/>
        <w:adjustRightInd w:val="0"/>
        <w:snapToGrid w:val="0"/>
        <w:textAlignment w:val="auto"/>
        <w:rPr>
          <w:ins w:id="1379" w:author="ASUS" w:date="2021-04-30T16:58:18Z"/>
          <w:rFonts w:hint="eastAsia" w:ascii="Arial Unicode MS" w:hAnsi="Arial Unicode MS" w:eastAsia="Arial Unicode MS" w:cs="Arial Unicode MS"/>
        </w:rPr>
      </w:pPr>
      <w:ins w:id="1380" w:author="ASUS" w:date="2021-04-30T16:58:18Z">
        <w:r>
          <w:rPr>
            <w:rFonts w:hint="eastAsia" w:ascii="Arial Unicode MS" w:hAnsi="Arial Unicode MS" w:eastAsia="Arial Unicode MS" w:cs="Arial Unicode MS"/>
          </w:rPr>
          <w:t>整体校译工作量统计：</w:t>
        </w:r>
      </w:ins>
    </w:p>
    <w:p>
      <w:pPr>
        <w:pageBreakBefore w:val="0"/>
        <w:widowControl w:val="0"/>
        <w:kinsoku/>
        <w:wordWrap/>
        <w:overflowPunct/>
        <w:topLinePunct w:val="0"/>
        <w:autoSpaceDE/>
        <w:autoSpaceDN/>
        <w:bidi w:val="0"/>
        <w:adjustRightInd w:val="0"/>
        <w:snapToGrid w:val="0"/>
        <w:textAlignment w:val="auto"/>
        <w:rPr>
          <w:ins w:id="1381" w:author="ASUS" w:date="2021-04-30T16:58:18Z"/>
          <w:rFonts w:hint="eastAsia" w:ascii="Arial Unicode MS" w:hAnsi="Arial Unicode MS" w:eastAsia="Arial Unicode MS" w:cs="Arial Unicode MS"/>
        </w:rPr>
      </w:pPr>
      <w:ins w:id="1382" w:author="ASUS" w:date="2021-04-30T16:58:18Z"/>
      <w:ins w:id="1383" w:author="ASUS" w:date="2021-04-30T16:58:18Z"/>
      <w:ins w:id="1384" w:author="ASUS" w:date="2021-04-30T16:58:18Z"/>
      <w:ins w:id="1385" w:author="ASUS" w:date="2021-04-30T16:58:18Z">
        <w:r>
          <w:rPr>
            <w:rFonts w:hint="eastAsia" w:ascii="Arial Unicode MS" w:hAnsi="Arial Unicode MS" w:eastAsia="Arial Unicode MS" w:cs="Arial Unicode MS"/>
          </w:rPr>
          <w:object>
            <v:shape id="_x0000_i1030" o:spt="75" type="#_x0000_t75" style="height:22.85pt;width:359.85pt;" o:ole="t" filled="f" o:preferrelative="t" stroked="f" coordsize="21600,21600">
              <v:path/>
              <v:fill on="f" focussize="0,0"/>
              <v:stroke on="f"/>
              <v:imagedata r:id="rId6" o:title=""/>
              <o:lock v:ext="edit" aspectratio="t"/>
              <w10:wrap type="none"/>
              <w10:anchorlock/>
            </v:shape>
            <o:OLEObject Type="Embed" ProgID="Equation.KSEE3" ShapeID="_x0000_i1030" DrawAspect="Content" ObjectID="_1468075730" r:id="rId43">
              <o:LockedField>false</o:LockedField>
            </o:OLEObject>
          </w:object>
        </w:r>
      </w:ins>
      <w:ins w:id="1387" w:author="ASUS" w:date="2021-04-30T16:58:18Z"/>
    </w:p>
    <w:p>
      <w:pPr>
        <w:pageBreakBefore w:val="0"/>
        <w:widowControl w:val="0"/>
        <w:kinsoku/>
        <w:wordWrap/>
        <w:overflowPunct/>
        <w:topLinePunct w:val="0"/>
        <w:autoSpaceDE/>
        <w:autoSpaceDN/>
        <w:bidi w:val="0"/>
        <w:adjustRightInd w:val="0"/>
        <w:snapToGrid w:val="0"/>
        <w:textAlignment w:val="auto"/>
        <w:rPr>
          <w:ins w:id="1388" w:author="ASUS" w:date="2021-04-30T16:58:18Z"/>
          <w:rFonts w:hint="eastAsia" w:ascii="Arial Unicode MS" w:hAnsi="Arial Unicode MS" w:eastAsia="Arial Unicode MS" w:cs="Arial Unicode MS"/>
        </w:rPr>
      </w:pPr>
      <w:ins w:id="1389" w:author="ASUS" w:date="2021-04-30T16:58:18Z">
        <w:r>
          <w:rPr>
            <w:rFonts w:hint="eastAsia" w:ascii="Arial Unicode MS" w:hAnsi="Arial Unicode MS" w:eastAsia="Arial Unicode MS" w:cs="Arial Unicode MS"/>
          </w:rPr>
          <w:t>逐词填充工作量统计：</w:t>
        </w:r>
      </w:ins>
    </w:p>
    <w:p>
      <w:pPr>
        <w:pageBreakBefore w:val="0"/>
        <w:widowControl w:val="0"/>
        <w:kinsoku/>
        <w:wordWrap/>
        <w:overflowPunct/>
        <w:topLinePunct w:val="0"/>
        <w:autoSpaceDE/>
        <w:autoSpaceDN/>
        <w:bidi w:val="0"/>
        <w:adjustRightInd w:val="0"/>
        <w:snapToGrid w:val="0"/>
        <w:textAlignment w:val="auto"/>
        <w:rPr>
          <w:ins w:id="1390" w:author="ASUS" w:date="2021-04-30T16:58:18Z"/>
          <w:rFonts w:hint="eastAsia" w:ascii="Arial Unicode MS" w:hAnsi="Arial Unicode MS" w:eastAsia="Arial Unicode MS" w:cs="Arial Unicode MS"/>
        </w:rPr>
      </w:pPr>
      <w:ins w:id="1391" w:author="ASUS" w:date="2021-04-30T16:58:18Z"/>
      <w:ins w:id="1392" w:author="ASUS" w:date="2021-04-30T16:58:18Z"/>
      <w:ins w:id="1393" w:author="ASUS" w:date="2021-04-30T16:58:18Z"/>
      <w:ins w:id="1394" w:author="ASUS" w:date="2021-04-30T16:58:18Z">
        <w:r>
          <w:rPr>
            <w:rFonts w:hint="eastAsia" w:ascii="Arial Unicode MS" w:hAnsi="Arial Unicode MS" w:eastAsia="Arial Unicode MS" w:cs="Arial Unicode MS"/>
          </w:rPr>
          <w:object>
            <v:shape id="_x0000_i1031" o:spt="75" type="#_x0000_t75" style="height:23.15pt;width:361.1pt;" o:ole="t" filled="f" o:preferrelative="t" stroked="f" coordsize="21600,21600">
              <v:path/>
              <v:fill on="f" focussize="0,0"/>
              <v:stroke on="f"/>
              <v:imagedata r:id="rId8" o:title=""/>
              <o:lock v:ext="edit" aspectratio="t"/>
              <w10:wrap type="none"/>
              <w10:anchorlock/>
            </v:shape>
            <o:OLEObject Type="Embed" ProgID="Equation.KSEE3" ShapeID="_x0000_i1031" DrawAspect="Content" ObjectID="_1468075731" r:id="rId44">
              <o:LockedField>false</o:LockedField>
            </o:OLEObject>
          </w:object>
        </w:r>
      </w:ins>
      <w:ins w:id="1396" w:author="ASUS" w:date="2021-04-30T16:58:18Z"/>
    </w:p>
    <w:p>
      <w:pPr>
        <w:pageBreakBefore w:val="0"/>
        <w:widowControl w:val="0"/>
        <w:kinsoku/>
        <w:wordWrap/>
        <w:overflowPunct/>
        <w:topLinePunct w:val="0"/>
        <w:autoSpaceDE/>
        <w:autoSpaceDN/>
        <w:bidi w:val="0"/>
        <w:adjustRightInd w:val="0"/>
        <w:snapToGrid w:val="0"/>
        <w:textAlignment w:val="auto"/>
        <w:rPr>
          <w:ins w:id="1397" w:author="ASUS" w:date="2021-04-30T16:58:18Z"/>
          <w:rFonts w:hint="eastAsia" w:ascii="Arial Unicode MS" w:hAnsi="Arial Unicode MS" w:eastAsia="Arial Unicode MS" w:cs="Arial Unicode MS"/>
        </w:rPr>
      </w:pPr>
      <w:ins w:id="1398" w:author="ASUS" w:date="2021-04-30T16:58:18Z">
        <w:r>
          <w:rPr>
            <w:rFonts w:hint="eastAsia" w:ascii="Arial Unicode MS" w:hAnsi="Arial Unicode MS" w:eastAsia="Arial Unicode MS" w:cs="Arial Unicode MS"/>
          </w:rPr>
          <w:t>粗意听打工作量统计：</w:t>
        </w:r>
      </w:ins>
    </w:p>
    <w:p>
      <w:pPr>
        <w:pageBreakBefore w:val="0"/>
        <w:widowControl w:val="0"/>
        <w:kinsoku/>
        <w:wordWrap/>
        <w:overflowPunct/>
        <w:topLinePunct w:val="0"/>
        <w:autoSpaceDE/>
        <w:autoSpaceDN/>
        <w:bidi w:val="0"/>
        <w:adjustRightInd w:val="0"/>
        <w:snapToGrid w:val="0"/>
        <w:textAlignment w:val="auto"/>
        <w:rPr>
          <w:ins w:id="1399" w:author="ASUS" w:date="2021-04-30T16:58:18Z"/>
          <w:rFonts w:hint="eastAsia" w:ascii="Arial Unicode MS" w:hAnsi="Arial Unicode MS" w:eastAsia="Arial Unicode MS" w:cs="Arial Unicode MS"/>
        </w:rPr>
      </w:pPr>
      <w:ins w:id="1400" w:author="ASUS" w:date="2021-04-30T16:58:18Z">
        <w:r>
          <w:rPr>
            <w:rFonts w:hint="eastAsia" w:ascii="Arial Unicode MS" w:hAnsi="Arial Unicode MS" w:eastAsia="Arial Unicode MS" w:cs="Arial Unicode MS"/>
          </w:rPr>
          <w:t>全文总字符数×0.37（巴汉译文比例）=预期译文总字数</w:t>
        </w:r>
      </w:ins>
    </w:p>
    <w:p>
      <w:pPr>
        <w:pageBreakBefore w:val="0"/>
        <w:widowControl w:val="0"/>
        <w:kinsoku/>
        <w:wordWrap/>
        <w:overflowPunct/>
        <w:topLinePunct w:val="0"/>
        <w:autoSpaceDE/>
        <w:autoSpaceDN/>
        <w:bidi w:val="0"/>
        <w:adjustRightInd w:val="0"/>
        <w:snapToGrid w:val="0"/>
        <w:textAlignment w:val="auto"/>
        <w:rPr>
          <w:ins w:id="1401" w:author="ASUS" w:date="2021-04-30T16:58:18Z"/>
          <w:rFonts w:hint="eastAsia" w:ascii="Arial Unicode MS" w:hAnsi="Arial Unicode MS" w:eastAsia="Arial Unicode MS" w:cs="Arial Unicode MS"/>
        </w:rPr>
      </w:pPr>
      <w:ins w:id="1402" w:author="ASUS" w:date="2021-04-30T16:58:18Z">
        <w:r>
          <w:rPr>
            <w:rFonts w:hint="eastAsia" w:ascii="Arial Unicode MS" w:hAnsi="Arial Unicode MS" w:eastAsia="Arial Unicode MS" w:cs="Arial Unicode MS"/>
          </w:rPr>
          <w:t>具体数据详见”三藏数据.xlsx”,该数据来源</w:t>
        </w:r>
      </w:ins>
      <w:ins w:id="1403" w:author="ASUS" w:date="2021-04-30T17:05:37Z">
        <w:r>
          <w:rPr>
            <w:rFonts w:hint="eastAsia" w:ascii="Arial Unicode MS" w:hAnsi="Arial Unicode MS" w:eastAsia="Arial Unicode MS" w:cs="Arial Unicode MS"/>
            <w:lang w:val="en-US" w:eastAsia="zh-CN"/>
          </w:rPr>
          <w:t>是</w:t>
        </w:r>
      </w:ins>
      <w:ins w:id="1404" w:author="ASUS" w:date="2021-04-30T17:05:42Z">
        <w:r>
          <w:rPr>
            <w:rFonts w:hint="eastAsia" w:ascii="Arial Unicode MS" w:hAnsi="Arial Unicode MS" w:eastAsia="Arial Unicode MS" w:cs="Arial Unicode MS"/>
            <w:lang w:val="en-US" w:eastAsia="zh-CN"/>
          </w:rPr>
          <w:t>使用</w:t>
        </w:r>
      </w:ins>
      <w:ins w:id="1405" w:author="ASUS" w:date="2021-04-30T17:05:44Z">
        <w:r>
          <w:rPr>
            <w:rFonts w:hint="eastAsia" w:ascii="Arial Unicode MS" w:hAnsi="Arial Unicode MS" w:eastAsia="Arial Unicode MS" w:cs="Arial Unicode MS"/>
            <w:lang w:val="en-US" w:eastAsia="zh-CN"/>
          </w:rPr>
          <w:t>CSC</w:t>
        </w:r>
      </w:ins>
      <w:ins w:id="1406" w:author="ASUS" w:date="2021-04-30T17:05:45Z">
        <w:r>
          <w:rPr>
            <w:rFonts w:hint="eastAsia" w:ascii="Arial Unicode MS" w:hAnsi="Arial Unicode MS" w:eastAsia="Arial Unicode MS" w:cs="Arial Unicode MS"/>
            <w:lang w:val="en-US" w:eastAsia="zh-CN"/>
          </w:rPr>
          <w:t>D</w:t>
        </w:r>
      </w:ins>
      <w:ins w:id="1407" w:author="ASUS" w:date="2021-04-30T17:05:46Z">
        <w:r>
          <w:rPr>
            <w:rFonts w:hint="eastAsia" w:ascii="Arial Unicode MS" w:hAnsi="Arial Unicode MS" w:eastAsia="Arial Unicode MS" w:cs="Arial Unicode MS"/>
            <w:lang w:val="en-US" w:eastAsia="zh-CN"/>
          </w:rPr>
          <w:t>4</w:t>
        </w:r>
      </w:ins>
      <w:ins w:id="1408" w:author="ASUS" w:date="2021-04-30T17:05:55Z">
        <w:r>
          <w:rPr>
            <w:rFonts w:hint="eastAsia" w:ascii="Arial Unicode MS" w:hAnsi="Arial Unicode MS" w:eastAsia="Arial Unicode MS" w:cs="Arial Unicode MS"/>
            <w:lang w:val="en-US" w:eastAsia="zh-CN"/>
          </w:rPr>
          <w:t>数据</w:t>
        </w:r>
      </w:ins>
      <w:ins w:id="1409" w:author="ASUS" w:date="2021-04-30T16:58:18Z">
        <w:r>
          <w:rPr>
            <w:rFonts w:hint="eastAsia" w:ascii="Arial Unicode MS" w:hAnsi="Arial Unicode MS" w:eastAsia="Arial Unicode MS" w:cs="Arial Unicode MS"/>
          </w:rPr>
          <w:t>，通过计算机统计结果。</w:t>
        </w:r>
      </w:ins>
    </w:p>
    <w:p>
      <w:pPr>
        <w:pStyle w:val="3"/>
        <w:pageBreakBefore w:val="0"/>
        <w:widowControl w:val="0"/>
        <w:kinsoku/>
        <w:wordWrap/>
        <w:overflowPunct/>
        <w:topLinePunct w:val="0"/>
        <w:autoSpaceDE/>
        <w:autoSpaceDN/>
        <w:bidi w:val="0"/>
        <w:adjustRightInd/>
        <w:snapToGrid/>
        <w:textAlignment w:val="auto"/>
        <w:rPr>
          <w:ins w:id="1411" w:author="ASUS" w:date="2021-04-30T16:58:18Z"/>
          <w:rFonts w:hint="eastAsia"/>
        </w:rPr>
        <w:pPrChange w:id="1410" w:author="ASUS" w:date="2021-04-30T17:02:07Z">
          <w:pPr>
            <w:pStyle w:val="3"/>
            <w:pageBreakBefore w:val="0"/>
            <w:widowControl w:val="0"/>
            <w:kinsoku/>
            <w:wordWrap/>
            <w:overflowPunct/>
            <w:topLinePunct w:val="0"/>
            <w:autoSpaceDE/>
            <w:autoSpaceDN/>
            <w:bidi w:val="0"/>
            <w:adjustRightInd w:val="0"/>
            <w:snapToGrid w:val="0"/>
            <w:textAlignment w:val="auto"/>
          </w:pPr>
        </w:pPrChange>
      </w:pPr>
      <w:ins w:id="1412" w:author="ASUS" w:date="2021-04-30T16:58:18Z">
        <w:bookmarkStart w:id="64" w:name="_Toc15378"/>
        <w:r>
          <w:rPr>
            <w:rFonts w:hint="eastAsia"/>
          </w:rPr>
          <w:t>工时与工期计算</w:t>
        </w:r>
        <w:bookmarkEnd w:id="64"/>
      </w:ins>
    </w:p>
    <w:p>
      <w:pPr>
        <w:pageBreakBefore w:val="0"/>
        <w:widowControl w:val="0"/>
        <w:kinsoku/>
        <w:wordWrap/>
        <w:overflowPunct/>
        <w:topLinePunct w:val="0"/>
        <w:autoSpaceDE/>
        <w:autoSpaceDN/>
        <w:bidi w:val="0"/>
        <w:adjustRightInd w:val="0"/>
        <w:snapToGrid w:val="0"/>
        <w:textAlignment w:val="auto"/>
        <w:rPr>
          <w:ins w:id="1413" w:author="ASUS" w:date="2021-04-30T16:58:18Z"/>
          <w:rFonts w:hint="eastAsia" w:ascii="Arial Unicode MS" w:hAnsi="Arial Unicode MS" w:eastAsia="Arial Unicode MS" w:cs="Arial Unicode MS"/>
        </w:rPr>
      </w:pPr>
      <w:ins w:id="1414" w:author="ASUS" w:date="2021-04-30T16:58:18Z">
        <w:r>
          <w:rPr>
            <w:rFonts w:hint="eastAsia" w:ascii="Arial Unicode MS" w:hAnsi="Arial Unicode MS" w:eastAsia="Arial Unicode MS" w:cs="Arial Unicode MS"/>
          </w:rPr>
          <w:t>【工时计算】</w:t>
        </w:r>
      </w:ins>
    </w:p>
    <w:p>
      <w:pPr>
        <w:pageBreakBefore w:val="0"/>
        <w:widowControl w:val="0"/>
        <w:kinsoku/>
        <w:wordWrap/>
        <w:overflowPunct/>
        <w:topLinePunct w:val="0"/>
        <w:autoSpaceDE/>
        <w:autoSpaceDN/>
        <w:bidi w:val="0"/>
        <w:adjustRightInd w:val="0"/>
        <w:snapToGrid w:val="0"/>
        <w:textAlignment w:val="auto"/>
        <w:rPr>
          <w:ins w:id="1415" w:author="ASUS" w:date="2021-04-30T16:58:18Z"/>
          <w:rFonts w:hint="eastAsia" w:ascii="Arial Unicode MS" w:hAnsi="Arial Unicode MS" w:eastAsia="Arial Unicode MS" w:cs="Arial Unicode MS"/>
        </w:rPr>
      </w:pPr>
      <w:ins w:id="1416" w:author="ASUS" w:date="2021-04-30T16:58:18Z"/>
      <w:ins w:id="1417" w:author="ASUS" w:date="2021-04-30T16:58:18Z"/>
      <w:ins w:id="1418" w:author="ASUS" w:date="2021-04-30T16:58:18Z"/>
      <w:ins w:id="1419" w:author="ASUS" w:date="2021-04-30T16:58:18Z">
        <w:r>
          <w:rPr>
            <w:rFonts w:hint="eastAsia" w:ascii="Arial Unicode MS" w:hAnsi="Arial Unicode MS" w:eastAsia="Arial Unicode MS" w:cs="Arial Unicode MS"/>
            <w:position w:val="-14"/>
          </w:rPr>
          <w:object>
            <v:shape id="_x0000_i1032" o:spt="75" type="#_x0000_t75" style="height:29.95pt;width:404.35pt;" o:ole="t" filled="f" o:preferrelative="t" stroked="f" coordsize="21600,21600">
              <v:path/>
              <v:fill on="f" focussize="0,0"/>
              <v:stroke on="f" joinstyle="miter"/>
              <v:imagedata r:id="rId10" o:title=""/>
              <o:lock v:ext="edit" aspectratio="t"/>
              <w10:wrap type="none"/>
              <w10:anchorlock/>
            </v:shape>
            <o:OLEObject Type="Embed" ProgID="Equation.KSEE3" ShapeID="_x0000_i1032" DrawAspect="Content" ObjectID="_1468075732" r:id="rId45">
              <o:LockedField>false</o:LockedField>
            </o:OLEObject>
          </w:object>
        </w:r>
      </w:ins>
      <w:ins w:id="1421" w:author="ASUS" w:date="2021-04-30T16:58:18Z"/>
    </w:p>
    <w:p>
      <w:pPr>
        <w:pageBreakBefore w:val="0"/>
        <w:widowControl w:val="0"/>
        <w:kinsoku/>
        <w:wordWrap/>
        <w:overflowPunct/>
        <w:topLinePunct w:val="0"/>
        <w:autoSpaceDE/>
        <w:autoSpaceDN/>
        <w:bidi w:val="0"/>
        <w:adjustRightInd w:val="0"/>
        <w:snapToGrid w:val="0"/>
        <w:textAlignment w:val="auto"/>
        <w:rPr>
          <w:ins w:id="1422" w:author="ASUS" w:date="2021-04-30T16:58:18Z"/>
          <w:rFonts w:hint="eastAsia" w:ascii="Arial Unicode MS" w:hAnsi="Arial Unicode MS" w:eastAsia="Arial Unicode MS" w:cs="Arial Unicode MS"/>
        </w:rPr>
      </w:pPr>
      <w:ins w:id="1423" w:author="ASUS" w:date="2021-04-30T16:58:18Z"/>
      <w:ins w:id="1424" w:author="ASUS" w:date="2021-04-30T16:58:18Z"/>
      <w:ins w:id="1425" w:author="ASUS" w:date="2021-04-30T16:58:18Z"/>
      <w:ins w:id="1426" w:author="ASUS" w:date="2021-04-30T16:58:18Z">
        <w:r>
          <w:rPr>
            <w:rFonts w:hint="eastAsia" w:ascii="Arial Unicode MS" w:hAnsi="Arial Unicode MS" w:eastAsia="Arial Unicode MS" w:cs="Arial Unicode MS"/>
          </w:rPr>
          <w:object>
            <v:shape id="_x0000_i1033" o:spt="75" type="#_x0000_t75" style="height:29.95pt;width:404.35pt;" o:ole="t" filled="f" o:preferrelative="t" stroked="f" coordsize="21600,21600">
              <v:path/>
              <v:fill on="f" focussize="0,0"/>
              <v:stroke on="f" joinstyle="miter"/>
              <v:imagedata r:id="rId12" o:title=""/>
              <o:lock v:ext="edit" aspectratio="t"/>
              <w10:wrap type="none"/>
              <w10:anchorlock/>
            </v:shape>
            <o:OLEObject Type="Embed" ProgID="Equation.KSEE3" ShapeID="_x0000_i1033" DrawAspect="Content" ObjectID="_1468075733" r:id="rId46">
              <o:LockedField>false</o:LockedField>
            </o:OLEObject>
          </w:object>
        </w:r>
      </w:ins>
      <w:ins w:id="1428" w:author="ASUS" w:date="2021-04-30T16:58:18Z"/>
    </w:p>
    <w:p>
      <w:pPr>
        <w:pageBreakBefore w:val="0"/>
        <w:widowControl w:val="0"/>
        <w:kinsoku/>
        <w:wordWrap/>
        <w:overflowPunct/>
        <w:topLinePunct w:val="0"/>
        <w:autoSpaceDE/>
        <w:autoSpaceDN/>
        <w:bidi w:val="0"/>
        <w:adjustRightInd w:val="0"/>
        <w:snapToGrid w:val="0"/>
        <w:textAlignment w:val="auto"/>
        <w:rPr>
          <w:ins w:id="1429" w:author="ASUS" w:date="2021-04-30T16:58:18Z"/>
          <w:rFonts w:hint="eastAsia" w:ascii="Arial Unicode MS" w:hAnsi="Arial Unicode MS" w:eastAsia="Arial Unicode MS" w:cs="Arial Unicode MS"/>
        </w:rPr>
      </w:pPr>
      <w:ins w:id="1430" w:author="ASUS" w:date="2021-04-30T16:58:18Z"/>
      <w:ins w:id="1431" w:author="ASUS" w:date="2021-04-30T16:58:18Z"/>
      <w:ins w:id="1432" w:author="ASUS" w:date="2021-04-30T16:58:18Z"/>
      <w:ins w:id="1433" w:author="ASUS" w:date="2021-04-30T16:58:18Z">
        <w:r>
          <w:rPr>
            <w:rFonts w:hint="eastAsia" w:ascii="Arial Unicode MS" w:hAnsi="Arial Unicode MS" w:eastAsia="Arial Unicode MS" w:cs="Arial Unicode MS"/>
          </w:rPr>
          <w:object>
            <v:shape id="_x0000_i1034" o:spt="75" type="#_x0000_t75" style="height:29.95pt;width:404.95pt;" o:ole="t" filled="f" o:preferrelative="t" stroked="f" coordsize="21600,21600">
              <v:path/>
              <v:fill on="f" focussize="0,0"/>
              <v:stroke on="f" joinstyle="miter"/>
              <v:imagedata r:id="rId14" o:title=""/>
              <o:lock v:ext="edit" aspectratio="t"/>
              <w10:wrap type="none"/>
              <w10:anchorlock/>
            </v:shape>
            <o:OLEObject Type="Embed" ProgID="Equation.KSEE3" ShapeID="_x0000_i1034" DrawAspect="Content" ObjectID="_1468075734" r:id="rId47">
              <o:LockedField>false</o:LockedField>
            </o:OLEObject>
          </w:object>
        </w:r>
      </w:ins>
      <w:ins w:id="1435" w:author="ASUS" w:date="2021-04-30T16:58:18Z"/>
    </w:p>
    <w:p>
      <w:pPr>
        <w:pageBreakBefore w:val="0"/>
        <w:widowControl w:val="0"/>
        <w:kinsoku/>
        <w:wordWrap/>
        <w:overflowPunct/>
        <w:topLinePunct w:val="0"/>
        <w:autoSpaceDE/>
        <w:autoSpaceDN/>
        <w:bidi w:val="0"/>
        <w:adjustRightInd w:val="0"/>
        <w:snapToGrid w:val="0"/>
        <w:textAlignment w:val="auto"/>
        <w:rPr>
          <w:ins w:id="1436" w:author="ASUS" w:date="2021-04-30T16:58:18Z"/>
          <w:rFonts w:hint="eastAsia" w:ascii="Arial Unicode MS" w:hAnsi="Arial Unicode MS" w:eastAsia="Arial Unicode MS" w:cs="Arial Unicode MS"/>
        </w:rPr>
      </w:pPr>
      <w:ins w:id="1437" w:author="ASUS" w:date="2021-04-30T16:58:18Z">
        <w:r>
          <w:rPr>
            <w:rFonts w:hint="eastAsia" w:ascii="Arial Unicode MS" w:hAnsi="Arial Unicode MS" w:eastAsia="Arial Unicode MS" w:cs="Arial Unicode MS"/>
          </w:rPr>
          <w:t>总工时=粗意听打工时+逐词填充工时+整体校译工时</w:t>
        </w:r>
      </w:ins>
    </w:p>
    <w:p>
      <w:pPr>
        <w:pageBreakBefore w:val="0"/>
        <w:widowControl w:val="0"/>
        <w:kinsoku/>
        <w:wordWrap/>
        <w:overflowPunct/>
        <w:topLinePunct w:val="0"/>
        <w:autoSpaceDE/>
        <w:autoSpaceDN/>
        <w:bidi w:val="0"/>
        <w:adjustRightInd w:val="0"/>
        <w:snapToGrid w:val="0"/>
        <w:textAlignment w:val="auto"/>
        <w:rPr>
          <w:ins w:id="1438" w:author="ASUS" w:date="2021-04-30T16:58:18Z"/>
          <w:rFonts w:hint="eastAsia" w:ascii="Arial Unicode MS" w:hAnsi="Arial Unicode MS" w:eastAsia="Arial Unicode MS" w:cs="Arial Unicode MS"/>
        </w:rPr>
      </w:pPr>
      <w:ins w:id="1439" w:author="ASUS" w:date="2021-04-30T16:58:18Z">
        <w:r>
          <w:rPr>
            <w:rFonts w:hint="eastAsia" w:ascii="Arial Unicode MS" w:hAnsi="Arial Unicode MS" w:eastAsia="Arial Unicode MS" w:cs="Arial Unicode MS"/>
          </w:rPr>
          <w:t>【工期换算】</w:t>
        </w:r>
      </w:ins>
    </w:p>
    <w:p>
      <w:pPr>
        <w:pageBreakBefore w:val="0"/>
        <w:widowControl w:val="0"/>
        <w:kinsoku/>
        <w:wordWrap/>
        <w:overflowPunct/>
        <w:topLinePunct w:val="0"/>
        <w:autoSpaceDE/>
        <w:autoSpaceDN/>
        <w:bidi w:val="0"/>
        <w:adjustRightInd w:val="0"/>
        <w:snapToGrid w:val="0"/>
        <w:textAlignment w:val="auto"/>
        <w:rPr>
          <w:ins w:id="1440" w:author="ASUS" w:date="2021-04-30T16:58:18Z"/>
          <w:rFonts w:hint="eastAsia" w:ascii="Arial Unicode MS" w:hAnsi="Arial Unicode MS" w:eastAsia="Arial Unicode MS" w:cs="Arial Unicode MS"/>
        </w:rPr>
      </w:pPr>
      <w:ins w:id="1441" w:author="ASUS" w:date="2021-04-30T16:58:18Z">
        <w:r>
          <w:rPr>
            <w:rFonts w:hint="eastAsia" w:ascii="Arial Unicode MS" w:hAnsi="Arial Unicode MS" w:eastAsia="Arial Unicode MS" w:cs="Arial Unicode MS"/>
          </w:rPr>
          <w:t>日工作时长=6小时/日</w:t>
        </w:r>
      </w:ins>
    </w:p>
    <w:p>
      <w:pPr>
        <w:pageBreakBefore w:val="0"/>
        <w:widowControl w:val="0"/>
        <w:kinsoku/>
        <w:wordWrap/>
        <w:overflowPunct/>
        <w:topLinePunct w:val="0"/>
        <w:autoSpaceDE/>
        <w:autoSpaceDN/>
        <w:bidi w:val="0"/>
        <w:adjustRightInd w:val="0"/>
        <w:snapToGrid w:val="0"/>
        <w:textAlignment w:val="auto"/>
        <w:rPr>
          <w:ins w:id="1442" w:author="ASUS" w:date="2021-04-30T16:58:18Z"/>
          <w:rFonts w:hint="eastAsia" w:ascii="Arial Unicode MS" w:hAnsi="Arial Unicode MS" w:eastAsia="Arial Unicode MS" w:cs="Arial Unicode MS"/>
        </w:rPr>
      </w:pPr>
      <w:ins w:id="1443" w:author="ASUS" w:date="2021-04-30T16:58:18Z">
        <w:r>
          <w:rPr>
            <w:rFonts w:hint="eastAsia" w:ascii="Arial Unicode MS" w:hAnsi="Arial Unicode MS" w:eastAsia="Arial Unicode MS" w:cs="Arial Unicode MS"/>
          </w:rPr>
          <w:t>周工作时长=6小时/日×5日/周=30小时/周</w:t>
        </w:r>
      </w:ins>
    </w:p>
    <w:p>
      <w:pPr>
        <w:pageBreakBefore w:val="0"/>
        <w:widowControl w:val="0"/>
        <w:kinsoku/>
        <w:wordWrap/>
        <w:overflowPunct/>
        <w:topLinePunct w:val="0"/>
        <w:autoSpaceDE/>
        <w:autoSpaceDN/>
        <w:bidi w:val="0"/>
        <w:adjustRightInd w:val="0"/>
        <w:snapToGrid w:val="0"/>
        <w:textAlignment w:val="auto"/>
        <w:rPr>
          <w:ins w:id="1444" w:author="ASUS" w:date="2021-04-30T16:58:18Z"/>
          <w:rFonts w:hint="eastAsia" w:ascii="Arial Unicode MS" w:hAnsi="Arial Unicode MS" w:eastAsia="Arial Unicode MS" w:cs="Arial Unicode MS"/>
        </w:rPr>
      </w:pPr>
      <w:ins w:id="1445" w:author="ASUS" w:date="2021-04-30T16:58:18Z">
        <w:r>
          <w:rPr>
            <w:rFonts w:hint="eastAsia" w:ascii="Arial Unicode MS" w:hAnsi="Arial Unicode MS" w:eastAsia="Arial Unicode MS" w:cs="Arial Unicode MS"/>
          </w:rPr>
          <w:t>月工作时长=6小时/日×22日/月=132小时/月</w:t>
        </w:r>
      </w:ins>
    </w:p>
    <w:p>
      <w:pPr>
        <w:pageBreakBefore w:val="0"/>
        <w:widowControl w:val="0"/>
        <w:kinsoku/>
        <w:wordWrap/>
        <w:overflowPunct/>
        <w:topLinePunct w:val="0"/>
        <w:autoSpaceDE/>
        <w:autoSpaceDN/>
        <w:bidi w:val="0"/>
        <w:adjustRightInd w:val="0"/>
        <w:snapToGrid w:val="0"/>
        <w:textAlignment w:val="auto"/>
        <w:rPr>
          <w:ins w:id="1446" w:author="ASUS" w:date="2021-04-30T16:58:18Z"/>
          <w:rFonts w:hint="eastAsia" w:ascii="Arial Unicode MS" w:hAnsi="Arial Unicode MS" w:eastAsia="Arial Unicode MS" w:cs="Arial Unicode MS"/>
        </w:rPr>
      </w:pPr>
      <w:ins w:id="1447" w:author="ASUS" w:date="2021-04-30T16:58:18Z">
        <w:r>
          <w:rPr>
            <w:rFonts w:hint="eastAsia" w:ascii="Arial Unicode MS" w:hAnsi="Arial Unicode MS" w:eastAsia="Arial Unicode MS" w:cs="Arial Unicode MS"/>
          </w:rPr>
          <w:t>工期（周）=总工时/周工作时长/人数</w:t>
        </w:r>
      </w:ins>
    </w:p>
    <w:p>
      <w:pPr>
        <w:pageBreakBefore w:val="0"/>
        <w:widowControl w:val="0"/>
        <w:kinsoku/>
        <w:wordWrap/>
        <w:overflowPunct/>
        <w:topLinePunct w:val="0"/>
        <w:autoSpaceDE/>
        <w:autoSpaceDN/>
        <w:bidi w:val="0"/>
        <w:adjustRightInd w:val="0"/>
        <w:snapToGrid w:val="0"/>
        <w:textAlignment w:val="auto"/>
        <w:rPr>
          <w:ins w:id="1448" w:author="ASUS" w:date="2021-04-30T16:58:18Z"/>
          <w:rFonts w:hint="eastAsia" w:ascii="Arial Unicode MS" w:hAnsi="Arial Unicode MS" w:eastAsia="Arial Unicode MS" w:cs="Arial Unicode MS"/>
        </w:rPr>
      </w:pPr>
      <w:ins w:id="1449" w:author="ASUS" w:date="2021-04-30T16:58:18Z">
        <w:r>
          <w:rPr>
            <w:rFonts w:hint="eastAsia" w:ascii="Arial Unicode MS" w:hAnsi="Arial Unicode MS" w:eastAsia="Arial Unicode MS" w:cs="Arial Unicode MS"/>
          </w:rPr>
          <w:t>工期（月）=总工时/月工作时长/人数</w:t>
        </w:r>
      </w:ins>
    </w:p>
    <w:p>
      <w:pPr>
        <w:pStyle w:val="3"/>
        <w:pageBreakBefore w:val="0"/>
        <w:widowControl w:val="0"/>
        <w:kinsoku/>
        <w:wordWrap/>
        <w:overflowPunct/>
        <w:topLinePunct w:val="0"/>
        <w:autoSpaceDE/>
        <w:autoSpaceDN/>
        <w:bidi w:val="0"/>
        <w:adjustRightInd/>
        <w:snapToGrid/>
        <w:textAlignment w:val="auto"/>
        <w:rPr>
          <w:ins w:id="1451" w:author="ASUS" w:date="2021-04-30T16:58:18Z"/>
          <w:rFonts w:hint="eastAsia"/>
        </w:rPr>
        <w:pPrChange w:id="1450" w:author="ASUS" w:date="2021-04-30T17:02:13Z">
          <w:pPr>
            <w:pStyle w:val="3"/>
            <w:pageBreakBefore w:val="0"/>
            <w:widowControl w:val="0"/>
            <w:kinsoku/>
            <w:wordWrap/>
            <w:overflowPunct/>
            <w:topLinePunct w:val="0"/>
            <w:autoSpaceDE/>
            <w:autoSpaceDN/>
            <w:bidi w:val="0"/>
            <w:adjustRightInd w:val="0"/>
            <w:snapToGrid w:val="0"/>
            <w:textAlignment w:val="auto"/>
          </w:pPr>
        </w:pPrChange>
      </w:pPr>
      <w:ins w:id="1452" w:author="ASUS" w:date="2021-04-30T16:58:18Z">
        <w:bookmarkStart w:id="65" w:name="_Toc24480"/>
        <w:r>
          <w:rPr>
            <w:rFonts w:hint="eastAsia"/>
          </w:rPr>
          <w:t>估算结果</w:t>
        </w:r>
        <w:bookmarkEnd w:id="65"/>
      </w:ins>
    </w:p>
    <w:tbl>
      <w:tblPr>
        <w:tblStyle w:val="16"/>
        <w:tblW w:w="75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3091"/>
        <w:gridCol w:w="1370"/>
        <w:gridCol w:w="1370"/>
        <w:gridCol w:w="1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453" w:author="ASUS" w:date="2021-04-30T16:58:18Z"/>
        </w:trPr>
        <w:tc>
          <w:tcPr>
            <w:tcW w:w="7568" w:type="dxa"/>
            <w:gridSpan w:val="4"/>
            <w:vAlign w:val="center"/>
          </w:tcPr>
          <w:p>
            <w:pPr>
              <w:pageBreakBefore w:val="0"/>
              <w:widowControl w:val="0"/>
              <w:tabs>
                <w:tab w:val="left" w:pos="2251"/>
              </w:tabs>
              <w:kinsoku/>
              <w:wordWrap/>
              <w:overflowPunct/>
              <w:topLinePunct w:val="0"/>
              <w:autoSpaceDE/>
              <w:autoSpaceDN/>
              <w:bidi w:val="0"/>
              <w:adjustRightInd w:val="0"/>
              <w:snapToGrid w:val="0"/>
              <w:jc w:val="center"/>
              <w:textAlignment w:val="auto"/>
              <w:rPr>
                <w:ins w:id="1454" w:author="ASUS" w:date="2021-04-30T16:58:18Z"/>
                <w:rFonts w:hint="eastAsia" w:ascii="Arial Unicode MS" w:hAnsi="Arial Unicode MS" w:eastAsia="Arial Unicode MS" w:cs="Arial Unicode MS"/>
              </w:rPr>
            </w:pPr>
            <w:ins w:id="1455" w:author="ASUS" w:date="2021-04-30T16:58:18Z">
              <w:r>
                <w:rPr>
                  <w:rFonts w:hint="eastAsia" w:ascii="Arial Unicode MS" w:hAnsi="Arial Unicode MS" w:eastAsia="Arial Unicode MS" w:cs="Arial Unicode MS"/>
                </w:rPr>
                <w:t>初稿</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81" w:hRule="atLeast"/>
          <w:ins w:id="1456" w:author="ASUS" w:date="2021-04-30T16:58:18Z"/>
        </w:trPr>
        <w:tc>
          <w:tcPr>
            <w:tcW w:w="3091" w:type="dxa"/>
            <w:vAlign w:val="bottom"/>
          </w:tcPr>
          <w:p>
            <w:pPr>
              <w:pageBreakBefore w:val="0"/>
              <w:widowControl w:val="0"/>
              <w:kinsoku/>
              <w:wordWrap/>
              <w:overflowPunct/>
              <w:topLinePunct w:val="0"/>
              <w:autoSpaceDE/>
              <w:autoSpaceDN/>
              <w:bidi w:val="0"/>
              <w:adjustRightInd w:val="0"/>
              <w:snapToGrid w:val="0"/>
              <w:textAlignment w:val="auto"/>
              <w:rPr>
                <w:ins w:id="1457" w:author="ASUS" w:date="2021-04-30T16:58:18Z"/>
                <w:rFonts w:hint="eastAsia" w:ascii="Arial Unicode MS" w:hAnsi="Arial Unicode MS" w:eastAsia="Arial Unicode MS" w:cs="Arial Unicode MS"/>
              </w:rPr>
            </w:pPr>
            <w:ins w:id="1458" w:author="ASUS" w:date="2021-04-30T16:58:18Z">
              <w:r>
                <w:rPr>
                  <w:rFonts w:hint="eastAsia" w:ascii="Arial Unicode MS" w:hAnsi="Arial Unicode MS" w:eastAsia="Arial Unicode MS" w:cs="Arial Unicode MS"/>
                </w:rPr>
                <w:t>内容</w:t>
              </w:r>
            </w:ins>
          </w:p>
        </w:tc>
        <w:tc>
          <w:tcPr>
            <w:tcW w:w="1370" w:type="dxa"/>
            <w:vAlign w:val="bottom"/>
          </w:tcPr>
          <w:p>
            <w:pPr>
              <w:pageBreakBefore w:val="0"/>
              <w:widowControl w:val="0"/>
              <w:kinsoku/>
              <w:wordWrap/>
              <w:overflowPunct/>
              <w:topLinePunct w:val="0"/>
              <w:autoSpaceDE/>
              <w:autoSpaceDN/>
              <w:bidi w:val="0"/>
              <w:adjustRightInd w:val="0"/>
              <w:snapToGrid w:val="0"/>
              <w:textAlignment w:val="auto"/>
              <w:rPr>
                <w:ins w:id="1459" w:author="ASUS" w:date="2021-04-30T16:58:18Z"/>
                <w:rFonts w:hint="eastAsia" w:ascii="Arial Unicode MS" w:hAnsi="Arial Unicode MS" w:eastAsia="Arial Unicode MS" w:cs="Arial Unicode MS"/>
              </w:rPr>
            </w:pPr>
            <w:ins w:id="1460" w:author="ASUS" w:date="2021-04-30T16:58:18Z">
              <w:r>
                <w:rPr>
                  <w:rFonts w:hint="eastAsia" w:ascii="Arial Unicode MS" w:hAnsi="Arial Unicode MS" w:eastAsia="Arial Unicode MS" w:cs="Arial Unicode MS"/>
                </w:rPr>
                <w:t>总工时</w:t>
              </w:r>
            </w:ins>
          </w:p>
        </w:tc>
        <w:tc>
          <w:tcPr>
            <w:tcW w:w="1370" w:type="dxa"/>
            <w:vAlign w:val="bottom"/>
          </w:tcPr>
          <w:p>
            <w:pPr>
              <w:pageBreakBefore w:val="0"/>
              <w:widowControl w:val="0"/>
              <w:kinsoku/>
              <w:wordWrap/>
              <w:overflowPunct/>
              <w:topLinePunct w:val="0"/>
              <w:autoSpaceDE/>
              <w:autoSpaceDN/>
              <w:bidi w:val="0"/>
              <w:adjustRightInd w:val="0"/>
              <w:snapToGrid w:val="0"/>
              <w:textAlignment w:val="auto"/>
              <w:rPr>
                <w:ins w:id="1461" w:author="ASUS" w:date="2021-04-30T16:58:18Z"/>
                <w:rFonts w:hint="eastAsia" w:ascii="Arial Unicode MS" w:hAnsi="Arial Unicode MS" w:eastAsia="Arial Unicode MS" w:cs="Arial Unicode MS"/>
              </w:rPr>
            </w:pPr>
            <w:ins w:id="1462" w:author="ASUS" w:date="2021-04-30T16:58:18Z">
              <w:r>
                <w:rPr>
                  <w:rFonts w:hint="eastAsia" w:ascii="Arial Unicode MS" w:hAnsi="Arial Unicode MS" w:eastAsia="Arial Unicode MS" w:cs="Arial Unicode MS"/>
                </w:rPr>
                <w:t>人·月</w:t>
              </w:r>
            </w:ins>
          </w:p>
        </w:tc>
        <w:tc>
          <w:tcPr>
            <w:tcW w:w="1737" w:type="dxa"/>
            <w:vAlign w:val="bottom"/>
          </w:tcPr>
          <w:p>
            <w:pPr>
              <w:pageBreakBefore w:val="0"/>
              <w:widowControl w:val="0"/>
              <w:kinsoku/>
              <w:wordWrap/>
              <w:overflowPunct/>
              <w:topLinePunct w:val="0"/>
              <w:autoSpaceDE/>
              <w:autoSpaceDN/>
              <w:bidi w:val="0"/>
              <w:adjustRightInd w:val="0"/>
              <w:snapToGrid w:val="0"/>
              <w:textAlignment w:val="auto"/>
              <w:rPr>
                <w:ins w:id="1463" w:author="ASUS" w:date="2021-04-30T16:58:18Z"/>
                <w:rFonts w:hint="eastAsia" w:ascii="Arial Unicode MS" w:hAnsi="Arial Unicode MS" w:eastAsia="Arial Unicode MS" w:cs="Arial Unicode MS"/>
              </w:rPr>
            </w:pPr>
            <w:ins w:id="1464" w:author="ASUS" w:date="2021-04-30T16:58:18Z">
              <w:r>
                <w:rPr>
                  <w:rFonts w:hint="eastAsia" w:ascii="Arial Unicode MS" w:hAnsi="Arial Unicode MS" w:eastAsia="Arial Unicode MS" w:cs="Arial Unicode MS"/>
                </w:rPr>
                <w:t>译文字数</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465" w:author="ASUS" w:date="2021-04-30T16:58:18Z"/>
        </w:trPr>
        <w:tc>
          <w:tcPr>
            <w:tcW w:w="3091" w:type="dxa"/>
            <w:vAlign w:val="bottom"/>
          </w:tcPr>
          <w:p>
            <w:pPr>
              <w:pageBreakBefore w:val="0"/>
              <w:widowControl w:val="0"/>
              <w:kinsoku/>
              <w:wordWrap/>
              <w:overflowPunct/>
              <w:topLinePunct w:val="0"/>
              <w:autoSpaceDE/>
              <w:autoSpaceDN/>
              <w:bidi w:val="0"/>
              <w:adjustRightInd w:val="0"/>
              <w:snapToGrid w:val="0"/>
              <w:textAlignment w:val="auto"/>
              <w:rPr>
                <w:ins w:id="1466" w:author="ASUS" w:date="2021-04-30T16:58:18Z"/>
                <w:rFonts w:hint="eastAsia" w:ascii="Arial Unicode MS" w:hAnsi="Arial Unicode MS" w:eastAsia="Arial Unicode MS" w:cs="Arial Unicode MS"/>
              </w:rPr>
            </w:pPr>
            <w:ins w:id="1467" w:author="ASUS" w:date="2021-04-30T16:58:18Z">
              <w:r>
                <w:rPr>
                  <w:rFonts w:hint="eastAsia" w:ascii="Arial Unicode MS" w:hAnsi="Arial Unicode MS" w:eastAsia="Arial Unicode MS" w:cs="Arial Unicode MS"/>
                </w:rPr>
                <w:t>经藏</w:t>
              </w:r>
            </w:ins>
          </w:p>
        </w:tc>
        <w:tc>
          <w:tcPr>
            <w:tcW w:w="1370" w:type="dxa"/>
            <w:vAlign w:val="bottom"/>
          </w:tcPr>
          <w:p>
            <w:pPr>
              <w:pageBreakBefore w:val="0"/>
              <w:widowControl w:val="0"/>
              <w:kinsoku/>
              <w:wordWrap/>
              <w:overflowPunct/>
              <w:topLinePunct w:val="0"/>
              <w:autoSpaceDE/>
              <w:autoSpaceDN/>
              <w:bidi w:val="0"/>
              <w:adjustRightInd w:val="0"/>
              <w:snapToGrid w:val="0"/>
              <w:textAlignment w:val="auto"/>
              <w:rPr>
                <w:ins w:id="1468" w:author="ASUS" w:date="2021-04-30T16:58:18Z"/>
                <w:rFonts w:hint="eastAsia" w:ascii="Arial Unicode MS" w:hAnsi="Arial Unicode MS" w:eastAsia="Arial Unicode MS" w:cs="Arial Unicode MS"/>
              </w:rPr>
            </w:pPr>
            <w:ins w:id="1469" w:author="ASUS" w:date="2021-04-30T16:58:18Z">
              <w:r>
                <w:rPr>
                  <w:rFonts w:hint="eastAsia" w:ascii="Arial Unicode MS" w:hAnsi="Arial Unicode MS" w:eastAsia="Arial Unicode MS" w:cs="Arial Unicode MS"/>
                </w:rPr>
                <w:t>96624</w:t>
              </w:r>
            </w:ins>
          </w:p>
        </w:tc>
        <w:tc>
          <w:tcPr>
            <w:tcW w:w="1370" w:type="dxa"/>
            <w:vAlign w:val="bottom"/>
          </w:tcPr>
          <w:p>
            <w:pPr>
              <w:pageBreakBefore w:val="0"/>
              <w:widowControl w:val="0"/>
              <w:kinsoku/>
              <w:wordWrap/>
              <w:overflowPunct/>
              <w:topLinePunct w:val="0"/>
              <w:autoSpaceDE/>
              <w:autoSpaceDN/>
              <w:bidi w:val="0"/>
              <w:adjustRightInd w:val="0"/>
              <w:snapToGrid w:val="0"/>
              <w:textAlignment w:val="auto"/>
              <w:rPr>
                <w:ins w:id="1470" w:author="ASUS" w:date="2021-04-30T16:58:18Z"/>
                <w:rFonts w:hint="eastAsia" w:ascii="Arial Unicode MS" w:hAnsi="Arial Unicode MS" w:eastAsia="Arial Unicode MS" w:cs="Arial Unicode MS"/>
              </w:rPr>
            </w:pPr>
            <w:ins w:id="1471" w:author="ASUS" w:date="2021-04-30T16:58:18Z">
              <w:r>
                <w:rPr>
                  <w:rFonts w:hint="eastAsia" w:ascii="Arial Unicode MS" w:hAnsi="Arial Unicode MS" w:eastAsia="Arial Unicode MS" w:cs="Arial Unicode MS"/>
                </w:rPr>
                <w:t>732</w:t>
              </w:r>
            </w:ins>
          </w:p>
        </w:tc>
        <w:tc>
          <w:tcPr>
            <w:tcW w:w="1737" w:type="dxa"/>
            <w:vAlign w:val="bottom"/>
          </w:tcPr>
          <w:p>
            <w:pPr>
              <w:pageBreakBefore w:val="0"/>
              <w:widowControl w:val="0"/>
              <w:kinsoku/>
              <w:wordWrap/>
              <w:overflowPunct/>
              <w:topLinePunct w:val="0"/>
              <w:autoSpaceDE/>
              <w:autoSpaceDN/>
              <w:bidi w:val="0"/>
              <w:adjustRightInd w:val="0"/>
              <w:snapToGrid w:val="0"/>
              <w:textAlignment w:val="auto"/>
              <w:rPr>
                <w:ins w:id="1472" w:author="ASUS" w:date="2021-04-30T16:58:18Z"/>
                <w:rFonts w:hint="eastAsia" w:ascii="Arial Unicode MS" w:hAnsi="Arial Unicode MS" w:eastAsia="Arial Unicode MS" w:cs="Arial Unicode MS"/>
              </w:rPr>
            </w:pPr>
            <w:ins w:id="1473" w:author="ASUS" w:date="2021-04-30T16:58:18Z">
              <w:r>
                <w:rPr>
                  <w:rFonts w:hint="eastAsia" w:ascii="Arial Unicode MS" w:hAnsi="Arial Unicode MS" w:eastAsia="Arial Unicode MS" w:cs="Arial Unicode MS"/>
                </w:rPr>
                <w:t>15842718</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474" w:author="ASUS" w:date="2021-04-30T16:58:18Z"/>
        </w:trPr>
        <w:tc>
          <w:tcPr>
            <w:tcW w:w="3091" w:type="dxa"/>
            <w:vAlign w:val="bottom"/>
          </w:tcPr>
          <w:p>
            <w:pPr>
              <w:pageBreakBefore w:val="0"/>
              <w:widowControl w:val="0"/>
              <w:kinsoku/>
              <w:wordWrap/>
              <w:overflowPunct/>
              <w:topLinePunct w:val="0"/>
              <w:autoSpaceDE/>
              <w:autoSpaceDN/>
              <w:bidi w:val="0"/>
              <w:adjustRightInd w:val="0"/>
              <w:snapToGrid w:val="0"/>
              <w:textAlignment w:val="auto"/>
              <w:rPr>
                <w:ins w:id="1475" w:author="ASUS" w:date="2021-04-30T16:58:18Z"/>
                <w:rFonts w:hint="eastAsia" w:ascii="Arial Unicode MS" w:hAnsi="Arial Unicode MS" w:eastAsia="Arial Unicode MS" w:cs="Arial Unicode MS"/>
              </w:rPr>
            </w:pPr>
            <w:ins w:id="1476" w:author="ASUS" w:date="2021-04-30T16:58:18Z">
              <w:r>
                <w:rPr>
                  <w:rFonts w:hint="eastAsia" w:ascii="Arial Unicode MS" w:hAnsi="Arial Unicode MS" w:eastAsia="Arial Unicode MS" w:cs="Arial Unicode MS"/>
                </w:rPr>
                <w:t>阿毗达摩藏</w:t>
              </w:r>
            </w:ins>
          </w:p>
        </w:tc>
        <w:tc>
          <w:tcPr>
            <w:tcW w:w="1370" w:type="dxa"/>
            <w:vAlign w:val="bottom"/>
          </w:tcPr>
          <w:p>
            <w:pPr>
              <w:pageBreakBefore w:val="0"/>
              <w:widowControl w:val="0"/>
              <w:kinsoku/>
              <w:wordWrap/>
              <w:overflowPunct/>
              <w:topLinePunct w:val="0"/>
              <w:autoSpaceDE/>
              <w:autoSpaceDN/>
              <w:bidi w:val="0"/>
              <w:adjustRightInd w:val="0"/>
              <w:snapToGrid w:val="0"/>
              <w:textAlignment w:val="auto"/>
              <w:rPr>
                <w:ins w:id="1477" w:author="ASUS" w:date="2021-04-30T16:58:18Z"/>
                <w:rFonts w:hint="eastAsia" w:ascii="Arial Unicode MS" w:hAnsi="Arial Unicode MS" w:eastAsia="Arial Unicode MS" w:cs="Arial Unicode MS"/>
              </w:rPr>
            </w:pPr>
            <w:ins w:id="1478" w:author="ASUS" w:date="2021-04-30T16:58:18Z">
              <w:r>
                <w:rPr>
                  <w:rFonts w:hint="eastAsia" w:ascii="Arial Unicode MS" w:hAnsi="Arial Unicode MS" w:eastAsia="Arial Unicode MS" w:cs="Arial Unicode MS"/>
                </w:rPr>
                <w:t>25059</w:t>
              </w:r>
            </w:ins>
          </w:p>
        </w:tc>
        <w:tc>
          <w:tcPr>
            <w:tcW w:w="1370" w:type="dxa"/>
            <w:vAlign w:val="bottom"/>
          </w:tcPr>
          <w:p>
            <w:pPr>
              <w:pageBreakBefore w:val="0"/>
              <w:widowControl w:val="0"/>
              <w:kinsoku/>
              <w:wordWrap/>
              <w:overflowPunct/>
              <w:topLinePunct w:val="0"/>
              <w:autoSpaceDE/>
              <w:autoSpaceDN/>
              <w:bidi w:val="0"/>
              <w:adjustRightInd w:val="0"/>
              <w:snapToGrid w:val="0"/>
              <w:textAlignment w:val="auto"/>
              <w:rPr>
                <w:ins w:id="1479" w:author="ASUS" w:date="2021-04-30T16:58:18Z"/>
                <w:rFonts w:hint="eastAsia" w:ascii="Arial Unicode MS" w:hAnsi="Arial Unicode MS" w:eastAsia="Arial Unicode MS" w:cs="Arial Unicode MS"/>
              </w:rPr>
            </w:pPr>
            <w:ins w:id="1480" w:author="ASUS" w:date="2021-04-30T16:58:18Z">
              <w:r>
                <w:rPr>
                  <w:rFonts w:hint="eastAsia" w:ascii="Arial Unicode MS" w:hAnsi="Arial Unicode MS" w:eastAsia="Arial Unicode MS" w:cs="Arial Unicode MS"/>
                </w:rPr>
                <w:t>190</w:t>
              </w:r>
            </w:ins>
          </w:p>
        </w:tc>
        <w:tc>
          <w:tcPr>
            <w:tcW w:w="1737" w:type="dxa"/>
            <w:vAlign w:val="bottom"/>
          </w:tcPr>
          <w:p>
            <w:pPr>
              <w:pageBreakBefore w:val="0"/>
              <w:widowControl w:val="0"/>
              <w:kinsoku/>
              <w:wordWrap/>
              <w:overflowPunct/>
              <w:topLinePunct w:val="0"/>
              <w:autoSpaceDE/>
              <w:autoSpaceDN/>
              <w:bidi w:val="0"/>
              <w:adjustRightInd w:val="0"/>
              <w:snapToGrid w:val="0"/>
              <w:textAlignment w:val="auto"/>
              <w:rPr>
                <w:ins w:id="1481" w:author="ASUS" w:date="2021-04-30T16:58:18Z"/>
                <w:rFonts w:hint="eastAsia" w:ascii="Arial Unicode MS" w:hAnsi="Arial Unicode MS" w:eastAsia="Arial Unicode MS" w:cs="Arial Unicode MS"/>
              </w:rPr>
            </w:pPr>
            <w:ins w:id="1482" w:author="ASUS" w:date="2021-04-30T16:58:18Z">
              <w:r>
                <w:rPr>
                  <w:rFonts w:hint="eastAsia" w:ascii="Arial Unicode MS" w:hAnsi="Arial Unicode MS" w:eastAsia="Arial Unicode MS" w:cs="Arial Unicode MS"/>
                </w:rPr>
                <w:t>5012816</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483" w:author="ASUS" w:date="2021-04-30T16:58:18Z"/>
        </w:trPr>
        <w:tc>
          <w:tcPr>
            <w:tcW w:w="3091" w:type="dxa"/>
            <w:vAlign w:val="bottom"/>
          </w:tcPr>
          <w:p>
            <w:pPr>
              <w:pageBreakBefore w:val="0"/>
              <w:widowControl w:val="0"/>
              <w:kinsoku/>
              <w:wordWrap/>
              <w:overflowPunct/>
              <w:topLinePunct w:val="0"/>
              <w:autoSpaceDE/>
              <w:autoSpaceDN/>
              <w:bidi w:val="0"/>
              <w:adjustRightInd w:val="0"/>
              <w:snapToGrid w:val="0"/>
              <w:textAlignment w:val="auto"/>
              <w:rPr>
                <w:ins w:id="1484" w:author="ASUS" w:date="2021-04-30T16:58:18Z"/>
                <w:rFonts w:hint="eastAsia" w:ascii="Arial Unicode MS" w:hAnsi="Arial Unicode MS" w:eastAsia="Arial Unicode MS" w:cs="Arial Unicode MS"/>
              </w:rPr>
            </w:pPr>
            <w:ins w:id="1485" w:author="ASUS" w:date="2021-04-30T16:58:18Z">
              <w:r>
                <w:rPr>
                  <w:rFonts w:hint="eastAsia" w:ascii="Arial Unicode MS" w:hAnsi="Arial Unicode MS" w:eastAsia="Arial Unicode MS" w:cs="Arial Unicode MS"/>
                </w:rPr>
                <w:t>律藏</w:t>
              </w:r>
            </w:ins>
          </w:p>
        </w:tc>
        <w:tc>
          <w:tcPr>
            <w:tcW w:w="1370" w:type="dxa"/>
            <w:vAlign w:val="bottom"/>
          </w:tcPr>
          <w:p>
            <w:pPr>
              <w:pageBreakBefore w:val="0"/>
              <w:widowControl w:val="0"/>
              <w:kinsoku/>
              <w:wordWrap/>
              <w:overflowPunct/>
              <w:topLinePunct w:val="0"/>
              <w:autoSpaceDE/>
              <w:autoSpaceDN/>
              <w:bidi w:val="0"/>
              <w:adjustRightInd w:val="0"/>
              <w:snapToGrid w:val="0"/>
              <w:textAlignment w:val="auto"/>
              <w:rPr>
                <w:ins w:id="1486" w:author="ASUS" w:date="2021-04-30T16:58:18Z"/>
                <w:rFonts w:hint="eastAsia" w:ascii="Arial Unicode MS" w:hAnsi="Arial Unicode MS" w:eastAsia="Arial Unicode MS" w:cs="Arial Unicode MS"/>
              </w:rPr>
            </w:pPr>
            <w:ins w:id="1487" w:author="ASUS" w:date="2021-04-30T16:58:18Z">
              <w:r>
                <w:rPr>
                  <w:rFonts w:hint="eastAsia" w:ascii="Arial Unicode MS" w:hAnsi="Arial Unicode MS" w:eastAsia="Arial Unicode MS" w:cs="Arial Unicode MS"/>
                </w:rPr>
                <w:t>28865</w:t>
              </w:r>
            </w:ins>
          </w:p>
        </w:tc>
        <w:tc>
          <w:tcPr>
            <w:tcW w:w="1370" w:type="dxa"/>
            <w:vAlign w:val="bottom"/>
          </w:tcPr>
          <w:p>
            <w:pPr>
              <w:pageBreakBefore w:val="0"/>
              <w:widowControl w:val="0"/>
              <w:kinsoku/>
              <w:wordWrap/>
              <w:overflowPunct/>
              <w:topLinePunct w:val="0"/>
              <w:autoSpaceDE/>
              <w:autoSpaceDN/>
              <w:bidi w:val="0"/>
              <w:adjustRightInd w:val="0"/>
              <w:snapToGrid w:val="0"/>
              <w:textAlignment w:val="auto"/>
              <w:rPr>
                <w:ins w:id="1488" w:author="ASUS" w:date="2021-04-30T16:58:18Z"/>
                <w:rFonts w:hint="eastAsia" w:ascii="Arial Unicode MS" w:hAnsi="Arial Unicode MS" w:eastAsia="Arial Unicode MS" w:cs="Arial Unicode MS"/>
              </w:rPr>
            </w:pPr>
            <w:ins w:id="1489" w:author="ASUS" w:date="2021-04-30T16:58:18Z">
              <w:r>
                <w:rPr>
                  <w:rFonts w:hint="eastAsia" w:ascii="Arial Unicode MS" w:hAnsi="Arial Unicode MS" w:eastAsia="Arial Unicode MS" w:cs="Arial Unicode MS"/>
                </w:rPr>
                <w:t>219</w:t>
              </w:r>
            </w:ins>
          </w:p>
        </w:tc>
        <w:tc>
          <w:tcPr>
            <w:tcW w:w="1737" w:type="dxa"/>
            <w:vAlign w:val="bottom"/>
          </w:tcPr>
          <w:p>
            <w:pPr>
              <w:pageBreakBefore w:val="0"/>
              <w:widowControl w:val="0"/>
              <w:kinsoku/>
              <w:wordWrap/>
              <w:overflowPunct/>
              <w:topLinePunct w:val="0"/>
              <w:autoSpaceDE/>
              <w:autoSpaceDN/>
              <w:bidi w:val="0"/>
              <w:adjustRightInd w:val="0"/>
              <w:snapToGrid w:val="0"/>
              <w:textAlignment w:val="auto"/>
              <w:rPr>
                <w:ins w:id="1490" w:author="ASUS" w:date="2021-04-30T16:58:18Z"/>
                <w:rFonts w:hint="eastAsia" w:ascii="Arial Unicode MS" w:hAnsi="Arial Unicode MS" w:eastAsia="Arial Unicode MS" w:cs="Arial Unicode MS"/>
              </w:rPr>
            </w:pPr>
            <w:ins w:id="1491" w:author="ASUS" w:date="2021-04-30T16:58:18Z">
              <w:r>
                <w:rPr>
                  <w:rFonts w:hint="eastAsia" w:ascii="Arial Unicode MS" w:hAnsi="Arial Unicode MS" w:eastAsia="Arial Unicode MS" w:cs="Arial Unicode MS"/>
                </w:rPr>
                <w:t>5705662</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492" w:author="ASUS" w:date="2021-04-30T16:58:18Z"/>
        </w:trPr>
        <w:tc>
          <w:tcPr>
            <w:tcW w:w="3091" w:type="dxa"/>
            <w:vAlign w:val="bottom"/>
          </w:tcPr>
          <w:p>
            <w:pPr>
              <w:pageBreakBefore w:val="0"/>
              <w:widowControl w:val="0"/>
              <w:kinsoku/>
              <w:wordWrap/>
              <w:overflowPunct/>
              <w:topLinePunct w:val="0"/>
              <w:autoSpaceDE/>
              <w:autoSpaceDN/>
              <w:bidi w:val="0"/>
              <w:adjustRightInd w:val="0"/>
              <w:snapToGrid w:val="0"/>
              <w:textAlignment w:val="auto"/>
              <w:rPr>
                <w:ins w:id="1493" w:author="ASUS" w:date="2021-04-30T16:58:18Z"/>
                <w:rFonts w:hint="eastAsia" w:ascii="Arial Unicode MS" w:hAnsi="Arial Unicode MS" w:eastAsia="Arial Unicode MS" w:cs="Arial Unicode MS"/>
              </w:rPr>
            </w:pPr>
            <w:ins w:id="1494" w:author="ASUS" w:date="2021-04-30T16:58:18Z">
              <w:r>
                <w:rPr>
                  <w:rFonts w:hint="eastAsia" w:ascii="Arial Unicode MS" w:hAnsi="Arial Unicode MS" w:eastAsia="Arial Unicode MS" w:cs="Arial Unicode MS"/>
                </w:rPr>
                <w:t>清净道路</w:t>
              </w:r>
            </w:ins>
          </w:p>
        </w:tc>
        <w:tc>
          <w:tcPr>
            <w:tcW w:w="1370" w:type="dxa"/>
            <w:vAlign w:val="bottom"/>
          </w:tcPr>
          <w:p>
            <w:pPr>
              <w:pageBreakBefore w:val="0"/>
              <w:widowControl w:val="0"/>
              <w:kinsoku/>
              <w:wordWrap/>
              <w:overflowPunct/>
              <w:topLinePunct w:val="0"/>
              <w:autoSpaceDE/>
              <w:autoSpaceDN/>
              <w:bidi w:val="0"/>
              <w:adjustRightInd w:val="0"/>
              <w:snapToGrid w:val="0"/>
              <w:textAlignment w:val="auto"/>
              <w:rPr>
                <w:ins w:id="1495" w:author="ASUS" w:date="2021-04-30T16:58:18Z"/>
                <w:rFonts w:hint="eastAsia" w:ascii="Arial Unicode MS" w:hAnsi="Arial Unicode MS" w:eastAsia="Arial Unicode MS" w:cs="Arial Unicode MS"/>
              </w:rPr>
            </w:pPr>
            <w:ins w:id="1496" w:author="ASUS" w:date="2021-04-30T16:58:18Z">
              <w:r>
                <w:rPr>
                  <w:rFonts w:hint="eastAsia" w:ascii="Arial Unicode MS" w:hAnsi="Arial Unicode MS" w:eastAsia="Arial Unicode MS" w:cs="Arial Unicode MS"/>
                </w:rPr>
                <w:t>7093</w:t>
              </w:r>
            </w:ins>
          </w:p>
        </w:tc>
        <w:tc>
          <w:tcPr>
            <w:tcW w:w="1370" w:type="dxa"/>
            <w:vAlign w:val="bottom"/>
          </w:tcPr>
          <w:p>
            <w:pPr>
              <w:pageBreakBefore w:val="0"/>
              <w:widowControl w:val="0"/>
              <w:kinsoku/>
              <w:wordWrap/>
              <w:overflowPunct/>
              <w:topLinePunct w:val="0"/>
              <w:autoSpaceDE/>
              <w:autoSpaceDN/>
              <w:bidi w:val="0"/>
              <w:adjustRightInd w:val="0"/>
              <w:snapToGrid w:val="0"/>
              <w:textAlignment w:val="auto"/>
              <w:rPr>
                <w:ins w:id="1497" w:author="ASUS" w:date="2021-04-30T16:58:18Z"/>
                <w:rFonts w:hint="eastAsia" w:ascii="Arial Unicode MS" w:hAnsi="Arial Unicode MS" w:eastAsia="Arial Unicode MS" w:cs="Arial Unicode MS"/>
              </w:rPr>
            </w:pPr>
            <w:ins w:id="1498" w:author="ASUS" w:date="2021-04-30T16:58:18Z">
              <w:r>
                <w:rPr>
                  <w:rFonts w:hint="eastAsia" w:ascii="Arial Unicode MS" w:hAnsi="Arial Unicode MS" w:eastAsia="Arial Unicode MS" w:cs="Arial Unicode MS"/>
                </w:rPr>
                <w:t>54</w:t>
              </w:r>
            </w:ins>
          </w:p>
        </w:tc>
        <w:tc>
          <w:tcPr>
            <w:tcW w:w="1737" w:type="dxa"/>
            <w:vAlign w:val="bottom"/>
          </w:tcPr>
          <w:p>
            <w:pPr>
              <w:pageBreakBefore w:val="0"/>
              <w:widowControl w:val="0"/>
              <w:kinsoku/>
              <w:wordWrap/>
              <w:overflowPunct/>
              <w:topLinePunct w:val="0"/>
              <w:autoSpaceDE/>
              <w:autoSpaceDN/>
              <w:bidi w:val="0"/>
              <w:adjustRightInd w:val="0"/>
              <w:snapToGrid w:val="0"/>
              <w:textAlignment w:val="auto"/>
              <w:rPr>
                <w:ins w:id="1499" w:author="ASUS" w:date="2021-04-30T16:58:18Z"/>
                <w:rFonts w:hint="eastAsia" w:ascii="Arial Unicode MS" w:hAnsi="Arial Unicode MS" w:eastAsia="Arial Unicode MS" w:cs="Arial Unicode MS"/>
              </w:rPr>
            </w:pPr>
            <w:ins w:id="1500" w:author="ASUS" w:date="2021-04-30T16:58:18Z">
              <w:r>
                <w:rPr>
                  <w:rFonts w:hint="eastAsia" w:ascii="Arial Unicode MS" w:hAnsi="Arial Unicode MS" w:eastAsia="Arial Unicode MS" w:cs="Arial Unicode MS"/>
                </w:rPr>
                <w:t>1018699</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501" w:author="ASUS" w:date="2021-04-30T16:58:18Z"/>
        </w:trPr>
        <w:tc>
          <w:tcPr>
            <w:tcW w:w="3091" w:type="dxa"/>
            <w:vAlign w:val="bottom"/>
          </w:tcPr>
          <w:p>
            <w:pPr>
              <w:pageBreakBefore w:val="0"/>
              <w:widowControl w:val="0"/>
              <w:kinsoku/>
              <w:wordWrap/>
              <w:overflowPunct/>
              <w:topLinePunct w:val="0"/>
              <w:autoSpaceDE/>
              <w:autoSpaceDN/>
              <w:bidi w:val="0"/>
              <w:adjustRightInd w:val="0"/>
              <w:snapToGrid w:val="0"/>
              <w:textAlignment w:val="auto"/>
              <w:rPr>
                <w:ins w:id="1502" w:author="ASUS" w:date="2021-04-30T16:58:18Z"/>
                <w:rFonts w:hint="eastAsia" w:ascii="Arial Unicode MS" w:hAnsi="Arial Unicode MS" w:eastAsia="Arial Unicode MS" w:cs="Arial Unicode MS"/>
              </w:rPr>
            </w:pPr>
            <w:ins w:id="1503" w:author="ASUS" w:date="2021-04-30T16:58:18Z">
              <w:r>
                <w:rPr>
                  <w:rFonts w:hint="eastAsia" w:ascii="Arial Unicode MS" w:hAnsi="Arial Unicode MS" w:eastAsia="Arial Unicode MS" w:cs="Arial Unicode MS"/>
                </w:rPr>
                <w:t>三藏汇总</w:t>
              </w:r>
            </w:ins>
          </w:p>
        </w:tc>
        <w:tc>
          <w:tcPr>
            <w:tcW w:w="1370" w:type="dxa"/>
            <w:vAlign w:val="bottom"/>
          </w:tcPr>
          <w:p>
            <w:pPr>
              <w:pageBreakBefore w:val="0"/>
              <w:widowControl w:val="0"/>
              <w:kinsoku/>
              <w:wordWrap/>
              <w:overflowPunct/>
              <w:topLinePunct w:val="0"/>
              <w:autoSpaceDE/>
              <w:autoSpaceDN/>
              <w:bidi w:val="0"/>
              <w:adjustRightInd w:val="0"/>
              <w:snapToGrid w:val="0"/>
              <w:textAlignment w:val="auto"/>
              <w:rPr>
                <w:ins w:id="1504" w:author="ASUS" w:date="2021-04-30T16:58:18Z"/>
                <w:rFonts w:hint="eastAsia" w:ascii="Arial Unicode MS" w:hAnsi="Arial Unicode MS" w:eastAsia="Arial Unicode MS" w:cs="Arial Unicode MS"/>
              </w:rPr>
            </w:pPr>
            <w:ins w:id="1505" w:author="ASUS" w:date="2021-04-30T16:58:18Z">
              <w:r>
                <w:rPr>
                  <w:rFonts w:hint="eastAsia" w:ascii="Arial Unicode MS" w:hAnsi="Arial Unicode MS" w:eastAsia="Arial Unicode MS" w:cs="Arial Unicode MS"/>
                </w:rPr>
                <w:t>162396</w:t>
              </w:r>
            </w:ins>
          </w:p>
        </w:tc>
        <w:tc>
          <w:tcPr>
            <w:tcW w:w="1370" w:type="dxa"/>
            <w:vAlign w:val="bottom"/>
          </w:tcPr>
          <w:p>
            <w:pPr>
              <w:pageBreakBefore w:val="0"/>
              <w:widowControl w:val="0"/>
              <w:kinsoku/>
              <w:wordWrap/>
              <w:overflowPunct/>
              <w:topLinePunct w:val="0"/>
              <w:autoSpaceDE/>
              <w:autoSpaceDN/>
              <w:bidi w:val="0"/>
              <w:adjustRightInd w:val="0"/>
              <w:snapToGrid w:val="0"/>
              <w:textAlignment w:val="auto"/>
              <w:rPr>
                <w:ins w:id="1506" w:author="ASUS" w:date="2021-04-30T16:58:18Z"/>
                <w:rFonts w:hint="eastAsia" w:ascii="Arial Unicode MS" w:hAnsi="Arial Unicode MS" w:eastAsia="Arial Unicode MS" w:cs="Arial Unicode MS"/>
              </w:rPr>
            </w:pPr>
            <w:ins w:id="1507" w:author="ASUS" w:date="2021-04-30T16:58:18Z">
              <w:r>
                <w:rPr>
                  <w:rFonts w:hint="eastAsia" w:ascii="Arial Unicode MS" w:hAnsi="Arial Unicode MS" w:eastAsia="Arial Unicode MS" w:cs="Arial Unicode MS"/>
                </w:rPr>
                <w:t>1230</w:t>
              </w:r>
            </w:ins>
          </w:p>
        </w:tc>
        <w:tc>
          <w:tcPr>
            <w:tcW w:w="1737" w:type="dxa"/>
            <w:vAlign w:val="bottom"/>
          </w:tcPr>
          <w:p>
            <w:pPr>
              <w:pageBreakBefore w:val="0"/>
              <w:widowControl w:val="0"/>
              <w:kinsoku/>
              <w:wordWrap/>
              <w:overflowPunct/>
              <w:topLinePunct w:val="0"/>
              <w:autoSpaceDE/>
              <w:autoSpaceDN/>
              <w:bidi w:val="0"/>
              <w:adjustRightInd w:val="0"/>
              <w:snapToGrid w:val="0"/>
              <w:textAlignment w:val="auto"/>
              <w:rPr>
                <w:ins w:id="1508" w:author="ASUS" w:date="2021-04-30T16:58:18Z"/>
                <w:rFonts w:hint="eastAsia" w:ascii="Arial Unicode MS" w:hAnsi="Arial Unicode MS" w:eastAsia="Arial Unicode MS" w:cs="Arial Unicode MS"/>
              </w:rPr>
            </w:pPr>
            <w:ins w:id="1509" w:author="ASUS" w:date="2021-04-30T16:58:18Z">
              <w:r>
                <w:rPr>
                  <w:rFonts w:hint="eastAsia" w:ascii="Arial Unicode MS" w:hAnsi="Arial Unicode MS" w:eastAsia="Arial Unicode MS" w:cs="Arial Unicode MS"/>
                </w:rPr>
                <w:t>27579895</w:t>
              </w:r>
            </w:ins>
          </w:p>
        </w:tc>
      </w:tr>
    </w:tbl>
    <w:p>
      <w:pPr>
        <w:pageBreakBefore w:val="0"/>
        <w:widowControl w:val="0"/>
        <w:kinsoku/>
        <w:wordWrap/>
        <w:overflowPunct/>
        <w:topLinePunct w:val="0"/>
        <w:autoSpaceDE/>
        <w:autoSpaceDN/>
        <w:bidi w:val="0"/>
        <w:adjustRightInd w:val="0"/>
        <w:snapToGrid w:val="0"/>
        <w:textAlignment w:val="auto"/>
        <w:rPr>
          <w:ins w:id="1510" w:author="ASUS" w:date="2021-04-30T16:58:18Z"/>
          <w:rFonts w:hint="eastAsia" w:ascii="Arial Unicode MS" w:hAnsi="Arial Unicode MS" w:eastAsia="Arial Unicode MS" w:cs="Arial Unicode MS"/>
        </w:rPr>
      </w:pPr>
    </w:p>
    <w:p>
      <w:pPr>
        <w:pageBreakBefore w:val="0"/>
        <w:widowControl w:val="0"/>
        <w:kinsoku/>
        <w:wordWrap/>
        <w:overflowPunct/>
        <w:topLinePunct w:val="0"/>
        <w:autoSpaceDE/>
        <w:autoSpaceDN/>
        <w:bidi w:val="0"/>
        <w:adjustRightInd w:val="0"/>
        <w:snapToGrid w:val="0"/>
        <w:textAlignment w:val="auto"/>
        <w:rPr>
          <w:ins w:id="1511" w:author="ASUS" w:date="2021-04-30T16:58:18Z"/>
          <w:rFonts w:hint="eastAsia" w:ascii="Arial Unicode MS" w:hAnsi="Arial Unicode MS" w:eastAsia="Arial Unicode MS" w:cs="Arial Unicode MS"/>
        </w:rPr>
      </w:pPr>
      <w:ins w:id="1512" w:author="ASUS" w:date="2021-04-30T16:58:18Z">
        <w:r>
          <w:rPr>
            <w:rFonts w:hint="eastAsia" w:ascii="Arial Unicode MS" w:hAnsi="Arial Unicode MS" w:eastAsia="Arial Unicode MS" w:cs="Arial Unicode MS"/>
          </w:rPr>
          <w:t>1230人·月≈103人·年</w:t>
        </w:r>
      </w:ins>
    </w:p>
    <w:p>
      <w:pPr>
        <w:pageBreakBefore w:val="0"/>
        <w:widowControl w:val="0"/>
        <w:kinsoku/>
        <w:wordWrap/>
        <w:overflowPunct/>
        <w:topLinePunct w:val="0"/>
        <w:autoSpaceDE/>
        <w:autoSpaceDN/>
        <w:bidi w:val="0"/>
        <w:adjustRightInd w:val="0"/>
        <w:snapToGrid w:val="0"/>
        <w:textAlignment w:val="auto"/>
        <w:rPr>
          <w:ins w:id="1513" w:author="ASUS" w:date="2021-04-30T16:58:18Z"/>
          <w:rFonts w:hint="eastAsia" w:ascii="Arial Unicode MS" w:hAnsi="Arial Unicode MS" w:eastAsia="Arial Unicode MS" w:cs="Arial Unicode MS"/>
        </w:rPr>
      </w:pPr>
      <w:ins w:id="1514" w:author="ASUS" w:date="2021-04-30T16:58:18Z">
        <w:r>
          <w:rPr>
            <w:rFonts w:hint="eastAsia" w:ascii="Arial Unicode MS" w:hAnsi="Arial Unicode MS" w:eastAsia="Arial Unicode MS" w:cs="Arial Unicode MS"/>
          </w:rPr>
          <w:t>校对时间=103×30%=31人·年</w:t>
        </w:r>
      </w:ins>
    </w:p>
    <w:p>
      <w:pPr>
        <w:pageBreakBefore w:val="0"/>
        <w:widowControl w:val="0"/>
        <w:kinsoku/>
        <w:wordWrap/>
        <w:overflowPunct/>
        <w:topLinePunct w:val="0"/>
        <w:autoSpaceDE/>
        <w:autoSpaceDN/>
        <w:bidi w:val="0"/>
        <w:adjustRightInd w:val="0"/>
        <w:snapToGrid w:val="0"/>
        <w:textAlignment w:val="auto"/>
        <w:rPr>
          <w:ins w:id="1515" w:author="ASUS" w:date="2021-04-30T16:58:18Z"/>
          <w:rFonts w:hint="eastAsia" w:ascii="Arial Unicode MS" w:hAnsi="Arial Unicode MS" w:eastAsia="Arial Unicode MS" w:cs="Arial Unicode MS"/>
        </w:rPr>
      </w:pPr>
      <w:ins w:id="1516" w:author="ASUS" w:date="2021-04-30T16:58:18Z">
        <w:r>
          <w:rPr>
            <w:rFonts w:hint="eastAsia" w:ascii="Arial Unicode MS" w:hAnsi="Arial Unicode MS" w:eastAsia="Arial Unicode MS" w:cs="Arial Unicode MS"/>
          </w:rPr>
          <w:t>总计=103+31=134人·年</w:t>
        </w:r>
      </w:ins>
    </w:p>
    <w:p>
      <w:pPr>
        <w:pStyle w:val="3"/>
        <w:pageBreakBefore w:val="0"/>
        <w:widowControl w:val="0"/>
        <w:kinsoku/>
        <w:wordWrap/>
        <w:overflowPunct/>
        <w:topLinePunct w:val="0"/>
        <w:autoSpaceDE/>
        <w:autoSpaceDN/>
        <w:bidi w:val="0"/>
        <w:adjustRightInd/>
        <w:snapToGrid/>
        <w:textAlignment w:val="auto"/>
        <w:rPr>
          <w:ins w:id="1517" w:author="ASUS" w:date="2021-04-30T16:58:18Z"/>
          <w:rFonts w:hint="eastAsia"/>
        </w:rPr>
      </w:pPr>
      <w:ins w:id="1518" w:author="ASUS" w:date="2021-04-30T17:08:06Z">
        <w:bookmarkStart w:id="66" w:name="_Toc4552"/>
        <w:r>
          <w:rPr>
            <w:rFonts w:hint="eastAsia"/>
            <w:lang w:val="en-US" w:eastAsia="zh-CN"/>
          </w:rPr>
          <w:t>中文</w:t>
        </w:r>
      </w:ins>
      <w:ins w:id="1519" w:author="ASUS" w:date="2021-04-30T17:08:11Z">
        <w:r>
          <w:rPr>
            <w:rFonts w:hint="eastAsia"/>
            <w:lang w:val="en-US" w:eastAsia="zh-CN"/>
          </w:rPr>
          <w:t>翻译</w:t>
        </w:r>
      </w:ins>
      <w:ins w:id="1520" w:author="ASUS" w:date="2021-04-30T16:58:18Z">
        <w:r>
          <w:rPr>
            <w:rFonts w:hint="eastAsia"/>
          </w:rPr>
          <w:t>费用预算</w:t>
        </w:r>
        <w:bookmarkEnd w:id="66"/>
      </w:ins>
    </w:p>
    <w:tbl>
      <w:tblPr>
        <w:tblStyle w:val="16"/>
        <w:tblW w:w="50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712"/>
        <w:gridCol w:w="1292"/>
        <w:gridCol w:w="1292"/>
        <w:gridCol w:w="749"/>
        <w:gridCol w:w="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521" w:author="ASUS" w:date="2021-04-30T16:58:18Z"/>
        </w:trPr>
        <w:tc>
          <w:tcPr>
            <w:tcW w:w="712" w:type="dxa"/>
            <w:vAlign w:val="center"/>
          </w:tcPr>
          <w:p>
            <w:pPr>
              <w:pageBreakBefore w:val="0"/>
              <w:widowControl w:val="0"/>
              <w:kinsoku/>
              <w:wordWrap/>
              <w:overflowPunct/>
              <w:topLinePunct w:val="0"/>
              <w:autoSpaceDE/>
              <w:autoSpaceDN/>
              <w:bidi w:val="0"/>
              <w:adjustRightInd w:val="0"/>
              <w:snapToGrid w:val="0"/>
              <w:textAlignment w:val="auto"/>
              <w:rPr>
                <w:ins w:id="1522" w:author="ASUS" w:date="2021-04-30T16:58:18Z"/>
                <w:rFonts w:hint="eastAsia" w:ascii="Arial Unicode MS" w:hAnsi="Arial Unicode MS" w:eastAsia="Arial Unicode MS" w:cs="Arial Unicode MS"/>
              </w:rPr>
            </w:pPr>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23" w:author="ASUS" w:date="2021-04-30T16:58:18Z"/>
                <w:rFonts w:hint="eastAsia" w:ascii="Arial Unicode MS" w:hAnsi="Arial Unicode MS" w:eastAsia="Arial Unicode MS" w:cs="Arial Unicode MS"/>
              </w:rPr>
            </w:pPr>
            <w:ins w:id="1524" w:author="ASUS" w:date="2021-04-30T16:58:18Z">
              <w:r>
                <w:rPr>
                  <w:rFonts w:hint="eastAsia" w:ascii="Arial Unicode MS" w:hAnsi="Arial Unicode MS" w:eastAsia="Arial Unicode MS" w:cs="Arial Unicode MS"/>
                </w:rPr>
                <w:t>金额（万元）</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25" w:author="ASUS" w:date="2021-04-30T16:58:18Z"/>
                <w:rFonts w:hint="eastAsia" w:ascii="Arial Unicode MS" w:hAnsi="Arial Unicode MS" w:eastAsia="Arial Unicode MS" w:cs="Arial Unicode MS"/>
              </w:rPr>
            </w:pPr>
            <w:ins w:id="1526" w:author="ASUS" w:date="2021-04-30T16:58:18Z">
              <w:r>
                <w:rPr>
                  <w:rFonts w:hint="eastAsia" w:ascii="Arial Unicode MS" w:hAnsi="Arial Unicode MS" w:eastAsia="Arial Unicode MS" w:cs="Arial Unicode MS"/>
                </w:rPr>
                <w:t>标准（万元）</w:t>
              </w:r>
            </w:ins>
          </w:p>
        </w:tc>
        <w:tc>
          <w:tcPr>
            <w:tcW w:w="749"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27" w:author="ASUS" w:date="2021-04-30T16:58:18Z"/>
                <w:rFonts w:hint="eastAsia" w:ascii="Arial Unicode MS" w:hAnsi="Arial Unicode MS" w:eastAsia="Arial Unicode MS" w:cs="Arial Unicode MS"/>
              </w:rPr>
            </w:pPr>
            <w:ins w:id="1528" w:author="ASUS" w:date="2021-04-30T16:58:18Z">
              <w:r>
                <w:rPr>
                  <w:rFonts w:hint="eastAsia" w:ascii="Arial Unicode MS" w:hAnsi="Arial Unicode MS" w:eastAsia="Arial Unicode MS" w:cs="Arial Unicode MS"/>
                </w:rPr>
                <w:t>计数</w:t>
              </w:r>
            </w:ins>
          </w:p>
        </w:tc>
        <w:tc>
          <w:tcPr>
            <w:tcW w:w="983"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29" w:author="ASUS" w:date="2021-04-30T16:58:18Z"/>
                <w:rFonts w:hint="eastAsia" w:ascii="Arial Unicode MS" w:hAnsi="Arial Unicode MS" w:eastAsia="Arial Unicode MS" w:cs="Arial Unicode MS"/>
              </w:rPr>
            </w:pPr>
            <w:ins w:id="1530" w:author="ASUS" w:date="2021-04-30T16:58:18Z">
              <w:r>
                <w:rPr>
                  <w:rFonts w:hint="eastAsia" w:ascii="Arial Unicode MS" w:hAnsi="Arial Unicode MS" w:eastAsia="Arial Unicode MS" w:cs="Arial Unicode MS"/>
                </w:rPr>
                <w:t>备注</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531" w:author="ASUS" w:date="2021-04-30T16:58:18Z"/>
        </w:trPr>
        <w:tc>
          <w:tcPr>
            <w:tcW w:w="71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32" w:author="ASUS" w:date="2021-04-30T16:58:18Z"/>
                <w:rFonts w:hint="eastAsia" w:ascii="Arial Unicode MS" w:hAnsi="Arial Unicode MS" w:eastAsia="Arial Unicode MS" w:cs="Arial Unicode MS"/>
              </w:rPr>
            </w:pPr>
            <w:ins w:id="1533" w:author="ASUS" w:date="2021-04-30T16:58:18Z">
              <w:r>
                <w:rPr>
                  <w:rFonts w:hint="eastAsia" w:ascii="Arial Unicode MS" w:hAnsi="Arial Unicode MS" w:eastAsia="Arial Unicode MS" w:cs="Arial Unicode MS"/>
                </w:rPr>
                <w:t>工资</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34" w:author="ASUS" w:date="2021-04-30T16:58:18Z"/>
                <w:rFonts w:hint="eastAsia" w:ascii="Arial Unicode MS" w:hAnsi="Arial Unicode MS" w:eastAsia="Arial Unicode MS" w:cs="Arial Unicode MS"/>
              </w:rPr>
            </w:pPr>
            <w:ins w:id="1535" w:author="ASUS" w:date="2021-04-30T16:58:18Z">
              <w:r>
                <w:rPr>
                  <w:rFonts w:hint="eastAsia" w:ascii="Arial Unicode MS" w:hAnsi="Arial Unicode MS" w:eastAsia="Arial Unicode MS" w:cs="Arial Unicode MS"/>
                </w:rPr>
                <w:t>1340</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36" w:author="ASUS" w:date="2021-04-30T16:58:18Z"/>
                <w:rFonts w:hint="eastAsia" w:ascii="Arial Unicode MS" w:hAnsi="Arial Unicode MS" w:eastAsia="Arial Unicode MS" w:cs="Arial Unicode MS"/>
              </w:rPr>
            </w:pPr>
            <w:ins w:id="1537" w:author="ASUS" w:date="2021-04-30T16:58:18Z">
              <w:r>
                <w:rPr>
                  <w:rFonts w:hint="eastAsia" w:ascii="Arial Unicode MS" w:hAnsi="Arial Unicode MS" w:eastAsia="Arial Unicode MS" w:cs="Arial Unicode MS"/>
                </w:rPr>
                <w:t>10</w:t>
              </w:r>
            </w:ins>
          </w:p>
        </w:tc>
        <w:tc>
          <w:tcPr>
            <w:tcW w:w="749"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38" w:author="ASUS" w:date="2021-04-30T16:58:18Z"/>
                <w:rFonts w:hint="eastAsia" w:ascii="Arial Unicode MS" w:hAnsi="Arial Unicode MS" w:eastAsia="Arial Unicode MS" w:cs="Arial Unicode MS"/>
              </w:rPr>
            </w:pPr>
            <w:ins w:id="1539" w:author="ASUS" w:date="2021-04-30T16:58:18Z">
              <w:r>
                <w:rPr>
                  <w:rFonts w:hint="eastAsia" w:ascii="Arial Unicode MS" w:hAnsi="Arial Unicode MS" w:eastAsia="Arial Unicode MS" w:cs="Arial Unicode MS"/>
                </w:rPr>
                <w:t>134</w:t>
              </w:r>
            </w:ins>
          </w:p>
        </w:tc>
        <w:tc>
          <w:tcPr>
            <w:tcW w:w="983"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40" w:author="ASUS" w:date="2021-04-30T16:58:18Z"/>
                <w:rFonts w:hint="eastAsia" w:ascii="Arial Unicode MS" w:hAnsi="Arial Unicode MS" w:eastAsia="Arial Unicode MS" w:cs="Arial Unicode MS"/>
              </w:rPr>
            </w:pPr>
            <w:ins w:id="1541" w:author="ASUS" w:date="2021-04-30T16:58:18Z">
              <w:r>
                <w:rPr>
                  <w:rFonts w:hint="eastAsia" w:ascii="Arial Unicode MS" w:hAnsi="Arial Unicode MS" w:eastAsia="Arial Unicode MS" w:cs="Arial Unicode MS"/>
                </w:rPr>
                <w:t>人·年</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542" w:author="ASUS" w:date="2021-04-30T16:58:18Z"/>
        </w:trPr>
        <w:tc>
          <w:tcPr>
            <w:tcW w:w="71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43" w:author="ASUS" w:date="2021-04-30T16:58:18Z"/>
                <w:rFonts w:hint="eastAsia" w:ascii="Arial Unicode MS" w:hAnsi="Arial Unicode MS" w:eastAsia="Arial Unicode MS" w:cs="Arial Unicode MS"/>
              </w:rPr>
            </w:pPr>
            <w:ins w:id="1544" w:author="ASUS" w:date="2021-04-30T16:58:18Z">
              <w:r>
                <w:rPr>
                  <w:rFonts w:hint="eastAsia" w:ascii="Arial Unicode MS" w:hAnsi="Arial Unicode MS" w:eastAsia="Arial Unicode MS" w:cs="Arial Unicode MS"/>
                </w:rPr>
                <w:t>设备</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45" w:author="ASUS" w:date="2021-04-30T16:58:18Z"/>
                <w:rFonts w:hint="eastAsia" w:ascii="Arial Unicode MS" w:hAnsi="Arial Unicode MS" w:eastAsia="Arial Unicode MS" w:cs="Arial Unicode MS"/>
              </w:rPr>
            </w:pPr>
            <w:ins w:id="1546" w:author="ASUS" w:date="2021-04-30T16:58:18Z">
              <w:r>
                <w:rPr>
                  <w:rFonts w:hint="eastAsia" w:ascii="Arial Unicode MS" w:hAnsi="Arial Unicode MS" w:eastAsia="Arial Unicode MS" w:cs="Arial Unicode MS"/>
                </w:rPr>
                <w:t>15</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47" w:author="ASUS" w:date="2021-04-30T16:58:18Z"/>
                <w:rFonts w:hint="eastAsia" w:ascii="Arial Unicode MS" w:hAnsi="Arial Unicode MS" w:eastAsia="Arial Unicode MS" w:cs="Arial Unicode MS"/>
              </w:rPr>
            </w:pPr>
            <w:ins w:id="1548" w:author="ASUS" w:date="2021-04-30T16:58:18Z">
              <w:r>
                <w:rPr>
                  <w:rFonts w:hint="eastAsia" w:ascii="Arial Unicode MS" w:hAnsi="Arial Unicode MS" w:eastAsia="Arial Unicode MS" w:cs="Arial Unicode MS"/>
                </w:rPr>
                <w:t>1</w:t>
              </w:r>
            </w:ins>
          </w:p>
        </w:tc>
        <w:tc>
          <w:tcPr>
            <w:tcW w:w="749"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49" w:author="ASUS" w:date="2021-04-30T16:58:18Z"/>
                <w:rFonts w:hint="eastAsia" w:ascii="Arial Unicode MS" w:hAnsi="Arial Unicode MS" w:eastAsia="Arial Unicode MS" w:cs="Arial Unicode MS"/>
              </w:rPr>
            </w:pPr>
            <w:ins w:id="1550" w:author="ASUS" w:date="2021-04-30T16:58:18Z">
              <w:r>
                <w:rPr>
                  <w:rFonts w:hint="eastAsia" w:ascii="Arial Unicode MS" w:hAnsi="Arial Unicode MS" w:eastAsia="Arial Unicode MS" w:cs="Arial Unicode MS"/>
                </w:rPr>
                <w:t>15</w:t>
              </w:r>
            </w:ins>
          </w:p>
        </w:tc>
        <w:tc>
          <w:tcPr>
            <w:tcW w:w="983"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51" w:author="ASUS" w:date="2021-04-30T16:58:18Z"/>
                <w:rFonts w:hint="eastAsia" w:ascii="Arial Unicode MS" w:hAnsi="Arial Unicode MS" w:eastAsia="Arial Unicode MS" w:cs="Arial Unicode MS"/>
              </w:rPr>
            </w:pPr>
            <w:ins w:id="1552" w:author="ASUS" w:date="2021-04-30T16:58:18Z">
              <w:r>
                <w:rPr>
                  <w:rFonts w:hint="eastAsia" w:ascii="Arial Unicode MS" w:hAnsi="Arial Unicode MS" w:eastAsia="Arial Unicode MS" w:cs="Arial Unicode MS"/>
                </w:rPr>
                <w:t>人</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553" w:author="ASUS" w:date="2021-04-30T16:58:18Z"/>
        </w:trPr>
        <w:tc>
          <w:tcPr>
            <w:tcW w:w="712" w:type="dxa"/>
            <w:vAlign w:val="bottom"/>
          </w:tcPr>
          <w:p>
            <w:pPr>
              <w:pageBreakBefore w:val="0"/>
              <w:widowControl w:val="0"/>
              <w:kinsoku/>
              <w:wordWrap/>
              <w:overflowPunct/>
              <w:topLinePunct w:val="0"/>
              <w:autoSpaceDE/>
              <w:autoSpaceDN/>
              <w:bidi w:val="0"/>
              <w:adjustRightInd w:val="0"/>
              <w:snapToGrid w:val="0"/>
              <w:ind w:firstLine="0" w:firstLineChars="0"/>
              <w:jc w:val="left"/>
              <w:textAlignment w:val="auto"/>
              <w:rPr>
                <w:ins w:id="1554" w:author="ASUS" w:date="2021-04-30T16:58:18Z"/>
                <w:rFonts w:hint="eastAsia" w:ascii="Arial Unicode MS" w:hAnsi="Arial Unicode MS" w:eastAsia="Arial Unicode MS" w:cs="Arial Unicode MS"/>
              </w:rPr>
            </w:pPr>
            <w:ins w:id="1555" w:author="ASUS" w:date="2021-04-30T16:58:18Z">
              <w:r>
                <w:rPr>
                  <w:rFonts w:hint="eastAsia" w:ascii="Arial Unicode MS" w:hAnsi="Arial Unicode MS" w:eastAsia="Arial Unicode MS" w:cs="Arial Unicode MS"/>
                </w:rPr>
                <w:t>差旅</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56" w:author="ASUS" w:date="2021-04-30T16:58:18Z"/>
                <w:rFonts w:hint="eastAsia" w:ascii="Arial Unicode MS" w:hAnsi="Arial Unicode MS" w:eastAsia="Arial Unicode MS" w:cs="Arial Unicode MS"/>
              </w:rPr>
            </w:pPr>
            <w:ins w:id="1557" w:author="ASUS" w:date="2021-04-30T16:58:18Z">
              <w:r>
                <w:rPr>
                  <w:rFonts w:hint="eastAsia" w:ascii="Arial Unicode MS" w:hAnsi="Arial Unicode MS" w:eastAsia="Arial Unicode MS" w:cs="Arial Unicode MS"/>
                </w:rPr>
                <w:t>67</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58" w:author="ASUS" w:date="2021-04-30T16:58:18Z"/>
                <w:rFonts w:hint="eastAsia" w:ascii="Arial Unicode MS" w:hAnsi="Arial Unicode MS" w:eastAsia="Arial Unicode MS" w:cs="Arial Unicode MS"/>
              </w:rPr>
            </w:pPr>
            <w:ins w:id="1559" w:author="ASUS" w:date="2021-04-30T16:58:18Z">
              <w:r>
                <w:rPr>
                  <w:rFonts w:hint="eastAsia" w:ascii="Arial Unicode MS" w:hAnsi="Arial Unicode MS" w:eastAsia="Arial Unicode MS" w:cs="Arial Unicode MS"/>
                </w:rPr>
                <w:t>0.5</w:t>
              </w:r>
            </w:ins>
          </w:p>
        </w:tc>
        <w:tc>
          <w:tcPr>
            <w:tcW w:w="749"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60" w:author="ASUS" w:date="2021-04-30T16:58:18Z"/>
                <w:rFonts w:hint="eastAsia" w:ascii="Arial Unicode MS" w:hAnsi="Arial Unicode MS" w:eastAsia="Arial Unicode MS" w:cs="Arial Unicode MS"/>
              </w:rPr>
            </w:pPr>
            <w:ins w:id="1561" w:author="ASUS" w:date="2021-04-30T16:58:18Z">
              <w:r>
                <w:rPr>
                  <w:rFonts w:hint="eastAsia" w:ascii="Arial Unicode MS" w:hAnsi="Arial Unicode MS" w:eastAsia="Arial Unicode MS" w:cs="Arial Unicode MS"/>
                </w:rPr>
                <w:t>134</w:t>
              </w:r>
            </w:ins>
          </w:p>
        </w:tc>
        <w:tc>
          <w:tcPr>
            <w:tcW w:w="983"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62" w:author="ASUS" w:date="2021-04-30T16:58:18Z"/>
                <w:rFonts w:hint="eastAsia" w:ascii="Arial Unicode MS" w:hAnsi="Arial Unicode MS" w:eastAsia="Arial Unicode MS" w:cs="Arial Unicode MS"/>
              </w:rPr>
            </w:pPr>
            <w:ins w:id="1563" w:author="ASUS" w:date="2021-04-30T16:58:18Z">
              <w:r>
                <w:rPr>
                  <w:rFonts w:hint="eastAsia" w:ascii="Arial Unicode MS" w:hAnsi="Arial Unicode MS" w:eastAsia="Arial Unicode MS" w:cs="Arial Unicode MS"/>
                </w:rPr>
                <w:t>人·年</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564" w:author="ASUS" w:date="2021-04-30T16:58:18Z"/>
        </w:trPr>
        <w:tc>
          <w:tcPr>
            <w:tcW w:w="71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66" w:author="ASUS" w:date="2021-04-30T16:58:18Z"/>
                <w:rFonts w:hint="eastAsia" w:ascii="Arial Unicode MS" w:hAnsi="Arial Unicode MS" w:eastAsia="Arial Unicode MS" w:cs="Arial Unicode MS"/>
              </w:rPr>
              <w:pPrChange w:id="1565" w:author="ASUS" w:date="2021-04-30T17:03:08Z">
                <w:pPr>
                  <w:pageBreakBefore w:val="0"/>
                  <w:widowControl w:val="0"/>
                  <w:kinsoku/>
                  <w:wordWrap/>
                  <w:overflowPunct/>
                  <w:topLinePunct w:val="0"/>
                  <w:autoSpaceDE/>
                  <w:autoSpaceDN/>
                  <w:bidi w:val="0"/>
                  <w:adjustRightInd w:val="0"/>
                  <w:snapToGrid w:val="0"/>
                  <w:textAlignment w:val="auto"/>
                </w:pPr>
              </w:pPrChange>
            </w:pPr>
            <w:ins w:id="1567" w:author="ASUS" w:date="2021-04-30T16:58:18Z">
              <w:r>
                <w:rPr>
                  <w:rFonts w:hint="eastAsia" w:ascii="Arial Unicode MS" w:hAnsi="Arial Unicode MS" w:eastAsia="Arial Unicode MS" w:cs="Arial Unicode MS"/>
                </w:rPr>
                <w:t>小计</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69" w:author="ASUS" w:date="2021-04-30T16:58:18Z"/>
                <w:rFonts w:hint="eastAsia" w:ascii="Arial Unicode MS" w:hAnsi="Arial Unicode MS" w:eastAsia="Arial Unicode MS" w:cs="Arial Unicode MS"/>
              </w:rPr>
              <w:pPrChange w:id="1568" w:author="ASUS" w:date="2021-04-30T17:03:19Z">
                <w:pPr>
                  <w:pageBreakBefore w:val="0"/>
                  <w:widowControl w:val="0"/>
                  <w:kinsoku/>
                  <w:wordWrap/>
                  <w:overflowPunct/>
                  <w:topLinePunct w:val="0"/>
                  <w:autoSpaceDE/>
                  <w:autoSpaceDN/>
                  <w:bidi w:val="0"/>
                  <w:adjustRightInd w:val="0"/>
                  <w:snapToGrid w:val="0"/>
                  <w:textAlignment w:val="auto"/>
                </w:pPr>
              </w:pPrChange>
            </w:pPr>
            <w:ins w:id="1570" w:author="ASUS" w:date="2021-04-30T16:58:18Z">
              <w:r>
                <w:rPr>
                  <w:rFonts w:hint="eastAsia" w:ascii="Arial Unicode MS" w:hAnsi="Arial Unicode MS" w:eastAsia="Arial Unicode MS" w:cs="Arial Unicode MS"/>
                </w:rPr>
                <w:t>1422</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72" w:author="ASUS" w:date="2021-04-30T16:58:18Z"/>
                <w:rFonts w:hint="eastAsia" w:ascii="Arial Unicode MS" w:hAnsi="Arial Unicode MS" w:eastAsia="Arial Unicode MS" w:cs="Arial Unicode MS"/>
              </w:rPr>
              <w:pPrChange w:id="1571" w:author="ASUS" w:date="2021-04-30T17:03:30Z">
                <w:pPr>
                  <w:pageBreakBefore w:val="0"/>
                  <w:widowControl w:val="0"/>
                  <w:kinsoku/>
                  <w:wordWrap/>
                  <w:overflowPunct/>
                  <w:topLinePunct w:val="0"/>
                  <w:autoSpaceDE/>
                  <w:autoSpaceDN/>
                  <w:bidi w:val="0"/>
                  <w:adjustRightInd w:val="0"/>
                  <w:snapToGrid w:val="0"/>
                  <w:textAlignment w:val="auto"/>
                </w:pPr>
              </w:pPrChange>
            </w:pPr>
            <w:ins w:id="1573" w:author="ASUS" w:date="2021-04-30T16:58:18Z">
              <w:r>
                <w:rPr>
                  <w:rFonts w:hint="eastAsia" w:ascii="Arial Unicode MS" w:hAnsi="Arial Unicode MS" w:eastAsia="Arial Unicode MS" w:cs="Arial Unicode MS"/>
                </w:rPr>
                <w:t>——</w:t>
              </w:r>
            </w:ins>
          </w:p>
        </w:tc>
        <w:tc>
          <w:tcPr>
            <w:tcW w:w="749"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75" w:author="ASUS" w:date="2021-04-30T16:58:18Z"/>
                <w:rFonts w:hint="eastAsia" w:ascii="Arial Unicode MS" w:hAnsi="Arial Unicode MS" w:eastAsia="Arial Unicode MS" w:cs="Arial Unicode MS"/>
              </w:rPr>
              <w:pPrChange w:id="1574" w:author="ASUS" w:date="2021-04-30T17:03:42Z">
                <w:pPr>
                  <w:pageBreakBefore w:val="0"/>
                  <w:widowControl w:val="0"/>
                  <w:kinsoku/>
                  <w:wordWrap/>
                  <w:overflowPunct/>
                  <w:topLinePunct w:val="0"/>
                  <w:autoSpaceDE/>
                  <w:autoSpaceDN/>
                  <w:bidi w:val="0"/>
                  <w:adjustRightInd w:val="0"/>
                  <w:snapToGrid w:val="0"/>
                  <w:textAlignment w:val="auto"/>
                </w:pPr>
              </w:pPrChange>
            </w:pPr>
            <w:ins w:id="1576" w:author="ASUS" w:date="2021-04-30T16:58:18Z">
              <w:r>
                <w:rPr>
                  <w:rFonts w:hint="eastAsia" w:ascii="Arial Unicode MS" w:hAnsi="Arial Unicode MS" w:eastAsia="Arial Unicode MS" w:cs="Arial Unicode MS"/>
                </w:rPr>
                <w:t>——</w:t>
              </w:r>
            </w:ins>
          </w:p>
        </w:tc>
        <w:tc>
          <w:tcPr>
            <w:tcW w:w="983" w:type="dxa"/>
            <w:vAlign w:val="bottom"/>
          </w:tcPr>
          <w:p>
            <w:pPr>
              <w:pageBreakBefore w:val="0"/>
              <w:widowControl w:val="0"/>
              <w:kinsoku/>
              <w:wordWrap/>
              <w:overflowPunct/>
              <w:topLinePunct w:val="0"/>
              <w:autoSpaceDE/>
              <w:autoSpaceDN/>
              <w:bidi w:val="0"/>
              <w:adjustRightInd w:val="0"/>
              <w:snapToGrid w:val="0"/>
              <w:textAlignment w:val="auto"/>
              <w:rPr>
                <w:ins w:id="1577" w:author="ASUS" w:date="2021-04-30T16:58:18Z"/>
                <w:rFonts w:hint="eastAsia" w:ascii="Arial Unicode MS" w:hAnsi="Arial Unicode MS" w:eastAsia="Arial Unicode MS" w:cs="Arial Unicode M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578" w:author="ASUS" w:date="2021-04-30T16:58:18Z"/>
        </w:trPr>
        <w:tc>
          <w:tcPr>
            <w:tcW w:w="71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79" w:author="ASUS" w:date="2021-04-30T16:58:18Z"/>
                <w:rFonts w:hint="eastAsia" w:ascii="Arial Unicode MS" w:hAnsi="Arial Unicode MS" w:eastAsia="Arial Unicode MS" w:cs="Arial Unicode MS"/>
              </w:rPr>
            </w:pPr>
            <w:ins w:id="1580" w:author="ASUS" w:date="2021-04-30T16:58:18Z">
              <w:r>
                <w:rPr>
                  <w:rFonts w:hint="eastAsia" w:ascii="Arial Unicode MS" w:hAnsi="Arial Unicode MS" w:eastAsia="Arial Unicode MS" w:cs="Arial Unicode MS"/>
                </w:rPr>
                <w:t>管理</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81" w:author="ASUS" w:date="2021-04-30T16:58:18Z"/>
                <w:rFonts w:hint="eastAsia" w:ascii="Arial Unicode MS" w:hAnsi="Arial Unicode MS" w:eastAsia="Arial Unicode MS" w:cs="Arial Unicode MS"/>
              </w:rPr>
            </w:pPr>
            <w:ins w:id="1582" w:author="ASUS" w:date="2021-04-30T16:58:18Z">
              <w:r>
                <w:rPr>
                  <w:rFonts w:hint="eastAsia" w:ascii="Arial Unicode MS" w:hAnsi="Arial Unicode MS" w:eastAsia="Arial Unicode MS" w:cs="Arial Unicode MS"/>
                </w:rPr>
                <w:t>71.1</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83" w:author="ASUS" w:date="2021-04-30T16:58:18Z"/>
                <w:rFonts w:hint="eastAsia" w:ascii="Arial Unicode MS" w:hAnsi="Arial Unicode MS" w:eastAsia="Arial Unicode MS" w:cs="Arial Unicode MS"/>
              </w:rPr>
            </w:pPr>
            <w:ins w:id="1584" w:author="ASUS" w:date="2021-04-30T16:58:18Z">
              <w:r>
                <w:rPr>
                  <w:rFonts w:hint="eastAsia" w:ascii="Arial Unicode MS" w:hAnsi="Arial Unicode MS" w:eastAsia="Arial Unicode MS" w:cs="Arial Unicode MS"/>
                </w:rPr>
                <w:t>5%</w:t>
              </w:r>
            </w:ins>
          </w:p>
        </w:tc>
        <w:tc>
          <w:tcPr>
            <w:tcW w:w="749"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85" w:author="ASUS" w:date="2021-04-30T16:58:18Z"/>
                <w:rFonts w:hint="eastAsia" w:ascii="Arial Unicode MS" w:hAnsi="Arial Unicode MS" w:eastAsia="Arial Unicode MS" w:cs="Arial Unicode MS"/>
              </w:rPr>
            </w:pPr>
            <w:ins w:id="1586" w:author="ASUS" w:date="2021-04-30T16:58:18Z">
              <w:r>
                <w:rPr>
                  <w:rFonts w:hint="eastAsia" w:ascii="Arial Unicode MS" w:hAnsi="Arial Unicode MS" w:eastAsia="Arial Unicode MS" w:cs="Arial Unicode MS"/>
                </w:rPr>
                <w:t>1422</w:t>
              </w:r>
            </w:ins>
          </w:p>
        </w:tc>
        <w:tc>
          <w:tcPr>
            <w:tcW w:w="983"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87" w:author="ASUS" w:date="2021-04-30T16:58:18Z"/>
                <w:rFonts w:hint="eastAsia" w:ascii="Arial Unicode MS" w:hAnsi="Arial Unicode MS" w:eastAsia="Arial Unicode MS" w:cs="Arial Unicode MS"/>
              </w:rPr>
            </w:pPr>
            <w:ins w:id="1588" w:author="ASUS" w:date="2021-04-30T16:58:18Z">
              <w:r>
                <w:rPr>
                  <w:rFonts w:hint="eastAsia" w:ascii="Arial Unicode MS" w:hAnsi="Arial Unicode MS" w:eastAsia="Arial Unicode MS" w:cs="Arial Unicode MS"/>
                </w:rPr>
                <w:t>小计</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589" w:author="ASUS" w:date="2021-04-30T16:58:18Z"/>
        </w:trPr>
        <w:tc>
          <w:tcPr>
            <w:tcW w:w="71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90" w:author="ASUS" w:date="2021-04-30T16:58:18Z"/>
                <w:rFonts w:hint="eastAsia" w:ascii="Arial Unicode MS" w:hAnsi="Arial Unicode MS" w:eastAsia="Arial Unicode MS" w:cs="Arial Unicode MS"/>
              </w:rPr>
            </w:pPr>
            <w:ins w:id="1591" w:author="ASUS" w:date="2021-04-30T16:58:18Z">
              <w:r>
                <w:rPr>
                  <w:rFonts w:hint="eastAsia" w:ascii="Arial Unicode MS" w:hAnsi="Arial Unicode MS" w:eastAsia="Arial Unicode MS" w:cs="Arial Unicode MS"/>
                </w:rPr>
                <w:t>其他</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92" w:author="ASUS" w:date="2021-04-30T16:58:18Z"/>
                <w:rFonts w:hint="eastAsia" w:ascii="Arial Unicode MS" w:hAnsi="Arial Unicode MS" w:eastAsia="Arial Unicode MS" w:cs="Arial Unicode MS"/>
              </w:rPr>
            </w:pPr>
            <w:ins w:id="1593" w:author="ASUS" w:date="2021-04-30T16:58:18Z">
              <w:r>
                <w:rPr>
                  <w:rFonts w:hint="eastAsia" w:ascii="Arial Unicode MS" w:hAnsi="Arial Unicode MS" w:eastAsia="Arial Unicode MS" w:cs="Arial Unicode MS"/>
                </w:rPr>
                <w:t>71.1</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94" w:author="ASUS" w:date="2021-04-30T16:58:18Z"/>
                <w:rFonts w:hint="eastAsia" w:ascii="Arial Unicode MS" w:hAnsi="Arial Unicode MS" w:eastAsia="Arial Unicode MS" w:cs="Arial Unicode MS"/>
              </w:rPr>
            </w:pPr>
            <w:ins w:id="1595" w:author="ASUS" w:date="2021-04-30T16:58:18Z">
              <w:r>
                <w:rPr>
                  <w:rFonts w:hint="eastAsia" w:ascii="Arial Unicode MS" w:hAnsi="Arial Unicode MS" w:eastAsia="Arial Unicode MS" w:cs="Arial Unicode MS"/>
                </w:rPr>
                <w:t>5%</w:t>
              </w:r>
            </w:ins>
          </w:p>
        </w:tc>
        <w:tc>
          <w:tcPr>
            <w:tcW w:w="749"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96" w:author="ASUS" w:date="2021-04-30T16:58:18Z"/>
                <w:rFonts w:hint="eastAsia" w:ascii="Arial Unicode MS" w:hAnsi="Arial Unicode MS" w:eastAsia="Arial Unicode MS" w:cs="Arial Unicode MS"/>
              </w:rPr>
            </w:pPr>
            <w:ins w:id="1597" w:author="ASUS" w:date="2021-04-30T16:58:18Z">
              <w:r>
                <w:rPr>
                  <w:rFonts w:hint="eastAsia" w:ascii="Arial Unicode MS" w:hAnsi="Arial Unicode MS" w:eastAsia="Arial Unicode MS" w:cs="Arial Unicode MS"/>
                </w:rPr>
                <w:t>1422</w:t>
              </w:r>
            </w:ins>
          </w:p>
        </w:tc>
        <w:tc>
          <w:tcPr>
            <w:tcW w:w="983"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598" w:author="ASUS" w:date="2021-04-30T16:58:18Z"/>
                <w:rFonts w:hint="eastAsia" w:ascii="Arial Unicode MS" w:hAnsi="Arial Unicode MS" w:eastAsia="Arial Unicode MS" w:cs="Arial Unicode MS"/>
              </w:rPr>
            </w:pPr>
            <w:ins w:id="1599" w:author="ASUS" w:date="2021-04-30T16:58:18Z">
              <w:r>
                <w:rPr>
                  <w:rFonts w:hint="eastAsia" w:ascii="Arial Unicode MS" w:hAnsi="Arial Unicode MS" w:eastAsia="Arial Unicode MS" w:cs="Arial Unicode MS"/>
                </w:rPr>
                <w:t>小计</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600" w:author="ASUS" w:date="2021-04-30T16:58:18Z"/>
        </w:trPr>
        <w:tc>
          <w:tcPr>
            <w:tcW w:w="71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01" w:author="ASUS" w:date="2021-04-30T16:58:18Z"/>
                <w:rFonts w:hint="eastAsia" w:ascii="Arial Unicode MS" w:hAnsi="Arial Unicode MS" w:eastAsia="Arial Unicode MS" w:cs="Arial Unicode MS"/>
              </w:rPr>
            </w:pPr>
            <w:ins w:id="1602" w:author="ASUS" w:date="2021-04-30T16:58:18Z">
              <w:r>
                <w:rPr>
                  <w:rFonts w:hint="eastAsia" w:ascii="Arial Unicode MS" w:hAnsi="Arial Unicode MS" w:eastAsia="Arial Unicode MS" w:cs="Arial Unicode MS"/>
                </w:rPr>
                <w:t>总计</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03" w:author="ASUS" w:date="2021-04-30T16:58:18Z"/>
                <w:rFonts w:hint="eastAsia" w:ascii="Arial Unicode MS" w:hAnsi="Arial Unicode MS" w:eastAsia="Arial Unicode MS" w:cs="Arial Unicode MS"/>
              </w:rPr>
            </w:pPr>
            <w:ins w:id="1604" w:author="ASUS" w:date="2021-04-30T16:58:18Z">
              <w:r>
                <w:rPr>
                  <w:rFonts w:hint="eastAsia" w:ascii="Arial Unicode MS" w:hAnsi="Arial Unicode MS" w:eastAsia="Arial Unicode MS" w:cs="Arial Unicode MS"/>
                </w:rPr>
                <w:t>1564.2</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05" w:author="ASUS" w:date="2021-04-30T16:58:18Z"/>
                <w:rFonts w:hint="eastAsia" w:ascii="Arial Unicode MS" w:hAnsi="Arial Unicode MS" w:eastAsia="Arial Unicode MS" w:cs="Arial Unicode MS"/>
              </w:rPr>
            </w:pPr>
            <w:ins w:id="1606" w:author="ASUS" w:date="2021-04-30T16:58:18Z">
              <w:r>
                <w:rPr>
                  <w:rFonts w:hint="eastAsia" w:ascii="Arial Unicode MS" w:hAnsi="Arial Unicode MS" w:eastAsia="Arial Unicode MS" w:cs="Arial Unicode MS"/>
                </w:rPr>
                <w:t>——</w:t>
              </w:r>
            </w:ins>
          </w:p>
        </w:tc>
        <w:tc>
          <w:tcPr>
            <w:tcW w:w="749"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07" w:author="ASUS" w:date="2021-04-30T16:58:18Z"/>
                <w:rFonts w:hint="eastAsia" w:ascii="Arial Unicode MS" w:hAnsi="Arial Unicode MS" w:eastAsia="Arial Unicode MS" w:cs="Arial Unicode MS"/>
              </w:rPr>
            </w:pPr>
            <w:ins w:id="1608" w:author="ASUS" w:date="2021-04-30T16:58:18Z">
              <w:r>
                <w:rPr>
                  <w:rFonts w:hint="eastAsia" w:ascii="Arial Unicode MS" w:hAnsi="Arial Unicode MS" w:eastAsia="Arial Unicode MS" w:cs="Arial Unicode MS"/>
                </w:rPr>
                <w:t>——</w:t>
              </w:r>
            </w:ins>
          </w:p>
        </w:tc>
        <w:tc>
          <w:tcPr>
            <w:tcW w:w="983" w:type="dxa"/>
            <w:vAlign w:val="bottom"/>
          </w:tcPr>
          <w:p>
            <w:pPr>
              <w:pageBreakBefore w:val="0"/>
              <w:widowControl w:val="0"/>
              <w:kinsoku/>
              <w:wordWrap/>
              <w:overflowPunct/>
              <w:topLinePunct w:val="0"/>
              <w:autoSpaceDE/>
              <w:autoSpaceDN/>
              <w:bidi w:val="0"/>
              <w:adjustRightInd w:val="0"/>
              <w:snapToGrid w:val="0"/>
              <w:textAlignment w:val="auto"/>
              <w:rPr>
                <w:ins w:id="1609" w:author="ASUS" w:date="2021-04-30T16:58:18Z"/>
                <w:rFonts w:hint="eastAsia" w:ascii="Arial Unicode MS" w:hAnsi="Arial Unicode MS" w:eastAsia="Arial Unicode MS" w:cs="Arial Unicode MS"/>
              </w:rPr>
            </w:pPr>
          </w:p>
        </w:tc>
      </w:tr>
    </w:tbl>
    <w:p>
      <w:pPr>
        <w:rPr>
          <w:ins w:id="1610" w:author="ASUS" w:date="2021-04-30T16:58:04Z"/>
          <w:rFonts w:hint="eastAsia"/>
          <w:lang w:val="en-US" w:eastAsia="zh-CN"/>
        </w:rPr>
      </w:pPr>
    </w:p>
    <w:p>
      <w:pPr>
        <w:pStyle w:val="3"/>
        <w:pageBreakBefore w:val="0"/>
        <w:widowControl w:val="0"/>
        <w:kinsoku/>
        <w:wordWrap/>
        <w:overflowPunct/>
        <w:topLinePunct w:val="0"/>
        <w:autoSpaceDE/>
        <w:autoSpaceDN/>
        <w:bidi w:val="0"/>
        <w:adjustRightInd/>
        <w:snapToGrid/>
        <w:textAlignment w:val="auto"/>
        <w:rPr>
          <w:ins w:id="1611" w:author="ASUS" w:date="2021-04-30T17:23:39Z"/>
          <w:rFonts w:hint="eastAsia"/>
        </w:rPr>
      </w:pPr>
      <w:ins w:id="1612" w:author="ASUS" w:date="2021-04-30T17:23:44Z">
        <w:bookmarkStart w:id="67" w:name="_Toc23178"/>
        <w:r>
          <w:rPr>
            <w:rFonts w:hint="eastAsia"/>
            <w:lang w:val="en-US" w:eastAsia="zh-CN"/>
          </w:rPr>
          <w:t>英</w:t>
        </w:r>
      </w:ins>
      <w:ins w:id="1613" w:author="ASUS" w:date="2021-04-30T17:23:39Z">
        <w:r>
          <w:rPr>
            <w:rFonts w:hint="eastAsia"/>
            <w:lang w:val="en-US" w:eastAsia="zh-CN"/>
          </w:rPr>
          <w:t>文翻译</w:t>
        </w:r>
      </w:ins>
      <w:ins w:id="1614" w:author="ASUS" w:date="2021-04-30T17:23:39Z">
        <w:r>
          <w:rPr>
            <w:rFonts w:hint="eastAsia"/>
          </w:rPr>
          <w:t>费用预算</w:t>
        </w:r>
        <w:bookmarkEnd w:id="67"/>
      </w:ins>
    </w:p>
    <w:tbl>
      <w:tblPr>
        <w:tblStyle w:val="16"/>
        <w:tblW w:w="50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712"/>
        <w:gridCol w:w="1292"/>
        <w:gridCol w:w="1292"/>
        <w:gridCol w:w="749"/>
        <w:gridCol w:w="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615" w:author="ASUS" w:date="2021-04-30T17:23:39Z"/>
        </w:trPr>
        <w:tc>
          <w:tcPr>
            <w:tcW w:w="712" w:type="dxa"/>
            <w:vAlign w:val="center"/>
          </w:tcPr>
          <w:p>
            <w:pPr>
              <w:pageBreakBefore w:val="0"/>
              <w:widowControl w:val="0"/>
              <w:kinsoku/>
              <w:wordWrap/>
              <w:overflowPunct/>
              <w:topLinePunct w:val="0"/>
              <w:autoSpaceDE/>
              <w:autoSpaceDN/>
              <w:bidi w:val="0"/>
              <w:adjustRightInd w:val="0"/>
              <w:snapToGrid w:val="0"/>
              <w:textAlignment w:val="auto"/>
              <w:rPr>
                <w:ins w:id="1616" w:author="ASUS" w:date="2021-04-30T17:23:39Z"/>
                <w:rFonts w:hint="eastAsia" w:ascii="Arial Unicode MS" w:hAnsi="Arial Unicode MS" w:eastAsia="Arial Unicode MS" w:cs="Arial Unicode MS"/>
              </w:rPr>
            </w:pPr>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17" w:author="ASUS" w:date="2021-04-30T17:23:39Z"/>
                <w:rFonts w:hint="eastAsia" w:ascii="Arial Unicode MS" w:hAnsi="Arial Unicode MS" w:eastAsia="Arial Unicode MS" w:cs="Arial Unicode MS"/>
              </w:rPr>
            </w:pPr>
            <w:ins w:id="1618" w:author="ASUS" w:date="2021-04-30T17:23:39Z">
              <w:r>
                <w:rPr>
                  <w:rFonts w:hint="eastAsia" w:ascii="Arial Unicode MS" w:hAnsi="Arial Unicode MS" w:eastAsia="Arial Unicode MS" w:cs="Arial Unicode MS"/>
                </w:rPr>
                <w:t>金额（万元）</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19" w:author="ASUS" w:date="2021-04-30T17:23:39Z"/>
                <w:rFonts w:hint="eastAsia" w:ascii="Arial Unicode MS" w:hAnsi="Arial Unicode MS" w:eastAsia="Arial Unicode MS" w:cs="Arial Unicode MS"/>
              </w:rPr>
            </w:pPr>
            <w:ins w:id="1620" w:author="ASUS" w:date="2021-04-30T17:23:39Z">
              <w:r>
                <w:rPr>
                  <w:rFonts w:hint="eastAsia" w:ascii="Arial Unicode MS" w:hAnsi="Arial Unicode MS" w:eastAsia="Arial Unicode MS" w:cs="Arial Unicode MS"/>
                </w:rPr>
                <w:t>标准（万元）</w:t>
              </w:r>
            </w:ins>
          </w:p>
        </w:tc>
        <w:tc>
          <w:tcPr>
            <w:tcW w:w="749"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21" w:author="ASUS" w:date="2021-04-30T17:23:39Z"/>
                <w:rFonts w:hint="eastAsia" w:ascii="Arial Unicode MS" w:hAnsi="Arial Unicode MS" w:eastAsia="Arial Unicode MS" w:cs="Arial Unicode MS"/>
              </w:rPr>
            </w:pPr>
            <w:ins w:id="1622" w:author="ASUS" w:date="2021-04-30T17:23:39Z">
              <w:r>
                <w:rPr>
                  <w:rFonts w:hint="eastAsia" w:ascii="Arial Unicode MS" w:hAnsi="Arial Unicode MS" w:eastAsia="Arial Unicode MS" w:cs="Arial Unicode MS"/>
                </w:rPr>
                <w:t>计数</w:t>
              </w:r>
            </w:ins>
          </w:p>
        </w:tc>
        <w:tc>
          <w:tcPr>
            <w:tcW w:w="983"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23" w:author="ASUS" w:date="2021-04-30T17:23:39Z"/>
                <w:rFonts w:hint="eastAsia" w:ascii="Arial Unicode MS" w:hAnsi="Arial Unicode MS" w:eastAsia="Arial Unicode MS" w:cs="Arial Unicode MS"/>
              </w:rPr>
            </w:pPr>
            <w:ins w:id="1624" w:author="ASUS" w:date="2021-04-30T17:23:39Z">
              <w:r>
                <w:rPr>
                  <w:rFonts w:hint="eastAsia" w:ascii="Arial Unicode MS" w:hAnsi="Arial Unicode MS" w:eastAsia="Arial Unicode MS" w:cs="Arial Unicode MS"/>
                </w:rPr>
                <w:t>备注</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625" w:author="ASUS" w:date="2021-04-30T17:23:39Z"/>
        </w:trPr>
        <w:tc>
          <w:tcPr>
            <w:tcW w:w="71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26" w:author="ASUS" w:date="2021-04-30T17:23:39Z"/>
                <w:rFonts w:hint="eastAsia" w:ascii="Arial Unicode MS" w:hAnsi="Arial Unicode MS" w:eastAsia="Arial Unicode MS" w:cs="Arial Unicode MS"/>
              </w:rPr>
            </w:pPr>
            <w:ins w:id="1627" w:author="ASUS" w:date="2021-04-30T17:23:39Z">
              <w:r>
                <w:rPr>
                  <w:rFonts w:hint="eastAsia" w:ascii="Arial Unicode MS" w:hAnsi="Arial Unicode MS" w:eastAsia="Arial Unicode MS" w:cs="Arial Unicode MS"/>
                </w:rPr>
                <w:t>工资</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28" w:author="ASUS" w:date="2021-04-30T17:23:39Z"/>
                <w:rFonts w:hint="eastAsia" w:ascii="Arial Unicode MS" w:hAnsi="Arial Unicode MS" w:eastAsia="Arial Unicode MS" w:cs="Arial Unicode MS"/>
              </w:rPr>
            </w:pPr>
            <w:ins w:id="1629" w:author="ASUS" w:date="2021-04-30T17:23:39Z">
              <w:r>
                <w:rPr>
                  <w:rFonts w:hint="eastAsia" w:ascii="Arial Unicode MS" w:hAnsi="Arial Unicode MS" w:eastAsia="Arial Unicode MS" w:cs="Arial Unicode MS"/>
                </w:rPr>
                <w:t>1340</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30" w:author="ASUS" w:date="2021-04-30T17:23:39Z"/>
                <w:rFonts w:hint="eastAsia" w:ascii="Arial Unicode MS" w:hAnsi="Arial Unicode MS" w:eastAsia="Arial Unicode MS" w:cs="Arial Unicode MS"/>
              </w:rPr>
            </w:pPr>
            <w:ins w:id="1631" w:author="ASUS" w:date="2021-04-30T17:23:39Z">
              <w:r>
                <w:rPr>
                  <w:rFonts w:hint="eastAsia" w:ascii="Arial Unicode MS" w:hAnsi="Arial Unicode MS" w:eastAsia="Arial Unicode MS" w:cs="Arial Unicode MS"/>
                </w:rPr>
                <w:t>1</w:t>
              </w:r>
            </w:ins>
            <w:ins w:id="1632" w:author="ASUS" w:date="2021-05-01T15:07:53Z">
              <w:r>
                <w:rPr>
                  <w:rFonts w:hint="eastAsia" w:ascii="Arial Unicode MS" w:hAnsi="Arial Unicode MS" w:eastAsia="Arial Unicode MS" w:cs="Arial Unicode MS"/>
                  <w:lang w:val="en-US" w:eastAsia="zh-CN"/>
                </w:rPr>
                <w:t>3</w:t>
              </w:r>
            </w:ins>
          </w:p>
        </w:tc>
        <w:tc>
          <w:tcPr>
            <w:tcW w:w="749"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33" w:author="ASUS" w:date="2021-04-30T17:23:39Z"/>
                <w:rFonts w:hint="eastAsia" w:ascii="Arial Unicode MS" w:hAnsi="Arial Unicode MS" w:eastAsia="Arial Unicode MS" w:cs="Arial Unicode MS"/>
              </w:rPr>
            </w:pPr>
            <w:ins w:id="1634" w:author="ASUS" w:date="2021-04-30T17:23:39Z">
              <w:r>
                <w:rPr>
                  <w:rFonts w:hint="eastAsia" w:ascii="Arial Unicode MS" w:hAnsi="Arial Unicode MS" w:eastAsia="Arial Unicode MS" w:cs="Arial Unicode MS"/>
                </w:rPr>
                <w:t>1</w:t>
              </w:r>
            </w:ins>
            <w:ins w:id="1635" w:author="ASUS" w:date="2021-05-01T15:07:46Z">
              <w:r>
                <w:rPr>
                  <w:rFonts w:hint="eastAsia" w:ascii="Arial Unicode MS" w:hAnsi="Arial Unicode MS" w:eastAsia="Arial Unicode MS" w:cs="Arial Unicode MS"/>
                  <w:lang w:val="en-US" w:eastAsia="zh-CN"/>
                </w:rPr>
                <w:t>10</w:t>
              </w:r>
            </w:ins>
          </w:p>
        </w:tc>
        <w:tc>
          <w:tcPr>
            <w:tcW w:w="983"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36" w:author="ASUS" w:date="2021-04-30T17:23:39Z"/>
                <w:rFonts w:hint="eastAsia" w:ascii="Arial Unicode MS" w:hAnsi="Arial Unicode MS" w:eastAsia="Arial Unicode MS" w:cs="Arial Unicode MS"/>
              </w:rPr>
            </w:pPr>
            <w:ins w:id="1637" w:author="ASUS" w:date="2021-04-30T17:23:39Z">
              <w:r>
                <w:rPr>
                  <w:rFonts w:hint="eastAsia" w:ascii="Arial Unicode MS" w:hAnsi="Arial Unicode MS" w:eastAsia="Arial Unicode MS" w:cs="Arial Unicode MS"/>
                </w:rPr>
                <w:t>人·年</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638" w:author="ASUS" w:date="2021-04-30T17:23:39Z"/>
        </w:trPr>
        <w:tc>
          <w:tcPr>
            <w:tcW w:w="71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39" w:author="ASUS" w:date="2021-04-30T17:23:39Z"/>
                <w:rFonts w:hint="eastAsia" w:ascii="Arial Unicode MS" w:hAnsi="Arial Unicode MS" w:eastAsia="Arial Unicode MS" w:cs="Arial Unicode MS"/>
              </w:rPr>
            </w:pPr>
            <w:ins w:id="1640" w:author="ASUS" w:date="2021-04-30T17:23:39Z">
              <w:r>
                <w:rPr>
                  <w:rFonts w:hint="eastAsia" w:ascii="Arial Unicode MS" w:hAnsi="Arial Unicode MS" w:eastAsia="Arial Unicode MS" w:cs="Arial Unicode MS"/>
                </w:rPr>
                <w:t>设备</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41" w:author="ASUS" w:date="2021-04-30T17:23:39Z"/>
                <w:rFonts w:hint="eastAsia" w:ascii="Arial Unicode MS" w:hAnsi="Arial Unicode MS" w:eastAsia="Arial Unicode MS" w:cs="Arial Unicode MS"/>
              </w:rPr>
            </w:pPr>
            <w:ins w:id="1642" w:author="ASUS" w:date="2021-04-30T17:23:39Z">
              <w:r>
                <w:rPr>
                  <w:rFonts w:hint="eastAsia" w:ascii="Arial Unicode MS" w:hAnsi="Arial Unicode MS" w:eastAsia="Arial Unicode MS" w:cs="Arial Unicode MS"/>
                </w:rPr>
                <w:t>15</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43" w:author="ASUS" w:date="2021-04-30T17:23:39Z"/>
                <w:rFonts w:hint="eastAsia" w:ascii="Arial Unicode MS" w:hAnsi="Arial Unicode MS" w:eastAsia="Arial Unicode MS" w:cs="Arial Unicode MS"/>
              </w:rPr>
            </w:pPr>
            <w:ins w:id="1644" w:author="ASUS" w:date="2021-04-30T17:23:39Z">
              <w:r>
                <w:rPr>
                  <w:rFonts w:hint="eastAsia" w:ascii="Arial Unicode MS" w:hAnsi="Arial Unicode MS" w:eastAsia="Arial Unicode MS" w:cs="Arial Unicode MS"/>
                </w:rPr>
                <w:t>1</w:t>
              </w:r>
            </w:ins>
          </w:p>
        </w:tc>
        <w:tc>
          <w:tcPr>
            <w:tcW w:w="749"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45" w:author="ASUS" w:date="2021-04-30T17:23:39Z"/>
                <w:rFonts w:hint="eastAsia" w:ascii="Arial Unicode MS" w:hAnsi="Arial Unicode MS" w:eastAsia="Arial Unicode MS" w:cs="Arial Unicode MS"/>
              </w:rPr>
            </w:pPr>
            <w:ins w:id="1646" w:author="ASUS" w:date="2021-04-30T17:23:39Z">
              <w:r>
                <w:rPr>
                  <w:rFonts w:hint="eastAsia" w:ascii="Arial Unicode MS" w:hAnsi="Arial Unicode MS" w:eastAsia="Arial Unicode MS" w:cs="Arial Unicode MS"/>
                </w:rPr>
                <w:t>15</w:t>
              </w:r>
            </w:ins>
          </w:p>
        </w:tc>
        <w:tc>
          <w:tcPr>
            <w:tcW w:w="983"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47" w:author="ASUS" w:date="2021-04-30T17:23:39Z"/>
                <w:rFonts w:hint="eastAsia" w:ascii="Arial Unicode MS" w:hAnsi="Arial Unicode MS" w:eastAsia="Arial Unicode MS" w:cs="Arial Unicode MS"/>
              </w:rPr>
            </w:pPr>
            <w:ins w:id="1648" w:author="ASUS" w:date="2021-04-30T17:23:39Z">
              <w:r>
                <w:rPr>
                  <w:rFonts w:hint="eastAsia" w:ascii="Arial Unicode MS" w:hAnsi="Arial Unicode MS" w:eastAsia="Arial Unicode MS" w:cs="Arial Unicode MS"/>
                </w:rPr>
                <w:t>人</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649" w:author="ASUS" w:date="2021-04-30T17:23:39Z"/>
        </w:trPr>
        <w:tc>
          <w:tcPr>
            <w:tcW w:w="712" w:type="dxa"/>
            <w:vAlign w:val="bottom"/>
          </w:tcPr>
          <w:p>
            <w:pPr>
              <w:pageBreakBefore w:val="0"/>
              <w:widowControl w:val="0"/>
              <w:kinsoku/>
              <w:wordWrap/>
              <w:overflowPunct/>
              <w:topLinePunct w:val="0"/>
              <w:autoSpaceDE/>
              <w:autoSpaceDN/>
              <w:bidi w:val="0"/>
              <w:adjustRightInd w:val="0"/>
              <w:snapToGrid w:val="0"/>
              <w:ind w:firstLine="0" w:firstLineChars="0"/>
              <w:jc w:val="left"/>
              <w:textAlignment w:val="auto"/>
              <w:rPr>
                <w:ins w:id="1650" w:author="ASUS" w:date="2021-04-30T17:23:39Z"/>
                <w:rFonts w:hint="eastAsia" w:ascii="Arial Unicode MS" w:hAnsi="Arial Unicode MS" w:eastAsia="Arial Unicode MS" w:cs="Arial Unicode MS"/>
              </w:rPr>
            </w:pPr>
            <w:ins w:id="1651" w:author="ASUS" w:date="2021-04-30T17:23:39Z">
              <w:r>
                <w:rPr>
                  <w:rFonts w:hint="eastAsia" w:ascii="Arial Unicode MS" w:hAnsi="Arial Unicode MS" w:eastAsia="Arial Unicode MS" w:cs="Arial Unicode MS"/>
                </w:rPr>
                <w:t>差旅</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52" w:author="ASUS" w:date="2021-04-30T17:23:39Z"/>
                <w:rFonts w:hint="eastAsia" w:ascii="Arial Unicode MS" w:hAnsi="Arial Unicode MS" w:eastAsia="Arial Unicode MS" w:cs="Arial Unicode MS"/>
              </w:rPr>
            </w:pPr>
            <w:ins w:id="1653" w:author="ASUS" w:date="2021-04-30T17:23:39Z">
              <w:r>
                <w:rPr>
                  <w:rFonts w:hint="eastAsia" w:ascii="Arial Unicode MS" w:hAnsi="Arial Unicode MS" w:eastAsia="Arial Unicode MS" w:cs="Arial Unicode MS"/>
                </w:rPr>
                <w:t>67</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54" w:author="ASUS" w:date="2021-04-30T17:23:39Z"/>
                <w:rFonts w:hint="eastAsia" w:ascii="Arial Unicode MS" w:hAnsi="Arial Unicode MS" w:eastAsia="Arial Unicode MS" w:cs="Arial Unicode MS"/>
              </w:rPr>
            </w:pPr>
            <w:ins w:id="1655" w:author="ASUS" w:date="2021-04-30T17:23:39Z">
              <w:r>
                <w:rPr>
                  <w:rFonts w:hint="eastAsia" w:ascii="Arial Unicode MS" w:hAnsi="Arial Unicode MS" w:eastAsia="Arial Unicode MS" w:cs="Arial Unicode MS"/>
                </w:rPr>
                <w:t>0.5</w:t>
              </w:r>
            </w:ins>
          </w:p>
        </w:tc>
        <w:tc>
          <w:tcPr>
            <w:tcW w:w="749"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56" w:author="ASUS" w:date="2021-04-30T17:23:39Z"/>
                <w:rFonts w:hint="eastAsia" w:ascii="Arial Unicode MS" w:hAnsi="Arial Unicode MS" w:eastAsia="Arial Unicode MS" w:cs="Arial Unicode MS"/>
              </w:rPr>
            </w:pPr>
            <w:ins w:id="1657" w:author="ASUS" w:date="2021-04-30T17:23:39Z">
              <w:r>
                <w:rPr>
                  <w:rFonts w:hint="eastAsia" w:ascii="Arial Unicode MS" w:hAnsi="Arial Unicode MS" w:eastAsia="Arial Unicode MS" w:cs="Arial Unicode MS"/>
                </w:rPr>
                <w:t>134</w:t>
              </w:r>
            </w:ins>
          </w:p>
        </w:tc>
        <w:tc>
          <w:tcPr>
            <w:tcW w:w="983"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58" w:author="ASUS" w:date="2021-04-30T17:23:39Z"/>
                <w:rFonts w:hint="eastAsia" w:ascii="Arial Unicode MS" w:hAnsi="Arial Unicode MS" w:eastAsia="Arial Unicode MS" w:cs="Arial Unicode MS"/>
              </w:rPr>
            </w:pPr>
            <w:ins w:id="1659" w:author="ASUS" w:date="2021-04-30T17:23:39Z">
              <w:r>
                <w:rPr>
                  <w:rFonts w:hint="eastAsia" w:ascii="Arial Unicode MS" w:hAnsi="Arial Unicode MS" w:eastAsia="Arial Unicode MS" w:cs="Arial Unicode MS"/>
                </w:rPr>
                <w:t>人·年</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660" w:author="ASUS" w:date="2021-04-30T17:23:39Z"/>
        </w:trPr>
        <w:tc>
          <w:tcPr>
            <w:tcW w:w="71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61" w:author="ASUS" w:date="2021-04-30T17:23:39Z"/>
                <w:rFonts w:hint="eastAsia" w:ascii="Arial Unicode MS" w:hAnsi="Arial Unicode MS" w:eastAsia="Arial Unicode MS" w:cs="Arial Unicode MS"/>
              </w:rPr>
            </w:pPr>
            <w:ins w:id="1662" w:author="ASUS" w:date="2021-04-30T17:23:39Z">
              <w:r>
                <w:rPr>
                  <w:rFonts w:hint="eastAsia" w:ascii="Arial Unicode MS" w:hAnsi="Arial Unicode MS" w:eastAsia="Arial Unicode MS" w:cs="Arial Unicode MS"/>
                </w:rPr>
                <w:t>小计</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63" w:author="ASUS" w:date="2021-04-30T17:23:39Z"/>
                <w:rFonts w:hint="eastAsia" w:ascii="Arial Unicode MS" w:hAnsi="Arial Unicode MS" w:eastAsia="Arial Unicode MS" w:cs="Arial Unicode MS"/>
              </w:rPr>
            </w:pPr>
            <w:ins w:id="1664" w:author="ASUS" w:date="2021-04-30T17:23:39Z">
              <w:r>
                <w:rPr>
                  <w:rFonts w:hint="eastAsia" w:ascii="Arial Unicode MS" w:hAnsi="Arial Unicode MS" w:eastAsia="Arial Unicode MS" w:cs="Arial Unicode MS"/>
                </w:rPr>
                <w:t>1422</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65" w:author="ASUS" w:date="2021-04-30T17:23:39Z"/>
                <w:rFonts w:hint="eastAsia" w:ascii="Arial Unicode MS" w:hAnsi="Arial Unicode MS" w:eastAsia="Arial Unicode MS" w:cs="Arial Unicode MS"/>
              </w:rPr>
            </w:pPr>
            <w:ins w:id="1666" w:author="ASUS" w:date="2021-04-30T17:23:39Z">
              <w:r>
                <w:rPr>
                  <w:rFonts w:hint="eastAsia" w:ascii="Arial Unicode MS" w:hAnsi="Arial Unicode MS" w:eastAsia="Arial Unicode MS" w:cs="Arial Unicode MS"/>
                </w:rPr>
                <w:t>——</w:t>
              </w:r>
            </w:ins>
          </w:p>
        </w:tc>
        <w:tc>
          <w:tcPr>
            <w:tcW w:w="749"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67" w:author="ASUS" w:date="2021-04-30T17:23:39Z"/>
                <w:rFonts w:hint="eastAsia" w:ascii="Arial Unicode MS" w:hAnsi="Arial Unicode MS" w:eastAsia="Arial Unicode MS" w:cs="Arial Unicode MS"/>
              </w:rPr>
            </w:pPr>
            <w:ins w:id="1668" w:author="ASUS" w:date="2021-04-30T17:23:39Z">
              <w:r>
                <w:rPr>
                  <w:rFonts w:hint="eastAsia" w:ascii="Arial Unicode MS" w:hAnsi="Arial Unicode MS" w:eastAsia="Arial Unicode MS" w:cs="Arial Unicode MS"/>
                </w:rPr>
                <w:t>——</w:t>
              </w:r>
            </w:ins>
          </w:p>
        </w:tc>
        <w:tc>
          <w:tcPr>
            <w:tcW w:w="983" w:type="dxa"/>
            <w:vAlign w:val="bottom"/>
          </w:tcPr>
          <w:p>
            <w:pPr>
              <w:pageBreakBefore w:val="0"/>
              <w:widowControl w:val="0"/>
              <w:kinsoku/>
              <w:wordWrap/>
              <w:overflowPunct/>
              <w:topLinePunct w:val="0"/>
              <w:autoSpaceDE/>
              <w:autoSpaceDN/>
              <w:bidi w:val="0"/>
              <w:adjustRightInd w:val="0"/>
              <w:snapToGrid w:val="0"/>
              <w:textAlignment w:val="auto"/>
              <w:rPr>
                <w:ins w:id="1669" w:author="ASUS" w:date="2021-04-30T17:23:39Z"/>
                <w:rFonts w:hint="eastAsia" w:ascii="Arial Unicode MS" w:hAnsi="Arial Unicode MS" w:eastAsia="Arial Unicode MS" w:cs="Arial Unicode M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670" w:author="ASUS" w:date="2021-04-30T17:23:39Z"/>
        </w:trPr>
        <w:tc>
          <w:tcPr>
            <w:tcW w:w="71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71" w:author="ASUS" w:date="2021-04-30T17:23:39Z"/>
                <w:rFonts w:hint="eastAsia" w:ascii="Arial Unicode MS" w:hAnsi="Arial Unicode MS" w:eastAsia="Arial Unicode MS" w:cs="Arial Unicode MS"/>
              </w:rPr>
            </w:pPr>
            <w:ins w:id="1672" w:author="ASUS" w:date="2021-04-30T17:23:39Z">
              <w:r>
                <w:rPr>
                  <w:rFonts w:hint="eastAsia" w:ascii="Arial Unicode MS" w:hAnsi="Arial Unicode MS" w:eastAsia="Arial Unicode MS" w:cs="Arial Unicode MS"/>
                </w:rPr>
                <w:t>管理</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73" w:author="ASUS" w:date="2021-04-30T17:23:39Z"/>
                <w:rFonts w:hint="eastAsia" w:ascii="Arial Unicode MS" w:hAnsi="Arial Unicode MS" w:eastAsia="Arial Unicode MS" w:cs="Arial Unicode MS"/>
              </w:rPr>
            </w:pPr>
            <w:ins w:id="1674" w:author="ASUS" w:date="2021-04-30T17:23:39Z">
              <w:r>
                <w:rPr>
                  <w:rFonts w:hint="eastAsia" w:ascii="Arial Unicode MS" w:hAnsi="Arial Unicode MS" w:eastAsia="Arial Unicode MS" w:cs="Arial Unicode MS"/>
                </w:rPr>
                <w:t>71.1</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75" w:author="ASUS" w:date="2021-04-30T17:23:39Z"/>
                <w:rFonts w:hint="eastAsia" w:ascii="Arial Unicode MS" w:hAnsi="Arial Unicode MS" w:eastAsia="Arial Unicode MS" w:cs="Arial Unicode MS"/>
              </w:rPr>
            </w:pPr>
            <w:ins w:id="1676" w:author="ASUS" w:date="2021-04-30T17:23:39Z">
              <w:r>
                <w:rPr>
                  <w:rFonts w:hint="eastAsia" w:ascii="Arial Unicode MS" w:hAnsi="Arial Unicode MS" w:eastAsia="Arial Unicode MS" w:cs="Arial Unicode MS"/>
                </w:rPr>
                <w:t>5%</w:t>
              </w:r>
            </w:ins>
          </w:p>
        </w:tc>
        <w:tc>
          <w:tcPr>
            <w:tcW w:w="749"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77" w:author="ASUS" w:date="2021-04-30T17:23:39Z"/>
                <w:rFonts w:hint="eastAsia" w:ascii="Arial Unicode MS" w:hAnsi="Arial Unicode MS" w:eastAsia="Arial Unicode MS" w:cs="Arial Unicode MS"/>
              </w:rPr>
            </w:pPr>
            <w:ins w:id="1678" w:author="ASUS" w:date="2021-04-30T17:23:39Z">
              <w:r>
                <w:rPr>
                  <w:rFonts w:hint="eastAsia" w:ascii="Arial Unicode MS" w:hAnsi="Arial Unicode MS" w:eastAsia="Arial Unicode MS" w:cs="Arial Unicode MS"/>
                </w:rPr>
                <w:t>1422</w:t>
              </w:r>
            </w:ins>
          </w:p>
        </w:tc>
        <w:tc>
          <w:tcPr>
            <w:tcW w:w="983"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79" w:author="ASUS" w:date="2021-04-30T17:23:39Z"/>
                <w:rFonts w:hint="eastAsia" w:ascii="Arial Unicode MS" w:hAnsi="Arial Unicode MS" w:eastAsia="Arial Unicode MS" w:cs="Arial Unicode MS"/>
              </w:rPr>
            </w:pPr>
            <w:ins w:id="1680" w:author="ASUS" w:date="2021-04-30T17:23:39Z">
              <w:r>
                <w:rPr>
                  <w:rFonts w:hint="eastAsia" w:ascii="Arial Unicode MS" w:hAnsi="Arial Unicode MS" w:eastAsia="Arial Unicode MS" w:cs="Arial Unicode MS"/>
                </w:rPr>
                <w:t>小计</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681" w:author="ASUS" w:date="2021-04-30T17:23:39Z"/>
        </w:trPr>
        <w:tc>
          <w:tcPr>
            <w:tcW w:w="71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82" w:author="ASUS" w:date="2021-04-30T17:23:39Z"/>
                <w:rFonts w:hint="eastAsia" w:ascii="Arial Unicode MS" w:hAnsi="Arial Unicode MS" w:eastAsia="Arial Unicode MS" w:cs="Arial Unicode MS"/>
              </w:rPr>
            </w:pPr>
            <w:ins w:id="1683" w:author="ASUS" w:date="2021-04-30T17:23:39Z">
              <w:r>
                <w:rPr>
                  <w:rFonts w:hint="eastAsia" w:ascii="Arial Unicode MS" w:hAnsi="Arial Unicode MS" w:eastAsia="Arial Unicode MS" w:cs="Arial Unicode MS"/>
                </w:rPr>
                <w:t>其他</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84" w:author="ASUS" w:date="2021-04-30T17:23:39Z"/>
                <w:rFonts w:hint="eastAsia" w:ascii="Arial Unicode MS" w:hAnsi="Arial Unicode MS" w:eastAsia="Arial Unicode MS" w:cs="Arial Unicode MS"/>
              </w:rPr>
            </w:pPr>
            <w:ins w:id="1685" w:author="ASUS" w:date="2021-04-30T17:23:39Z">
              <w:r>
                <w:rPr>
                  <w:rFonts w:hint="eastAsia" w:ascii="Arial Unicode MS" w:hAnsi="Arial Unicode MS" w:eastAsia="Arial Unicode MS" w:cs="Arial Unicode MS"/>
                </w:rPr>
                <w:t>71.1</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86" w:author="ASUS" w:date="2021-04-30T17:23:39Z"/>
                <w:rFonts w:hint="eastAsia" w:ascii="Arial Unicode MS" w:hAnsi="Arial Unicode MS" w:eastAsia="Arial Unicode MS" w:cs="Arial Unicode MS"/>
              </w:rPr>
            </w:pPr>
            <w:ins w:id="1687" w:author="ASUS" w:date="2021-04-30T17:23:39Z">
              <w:r>
                <w:rPr>
                  <w:rFonts w:hint="eastAsia" w:ascii="Arial Unicode MS" w:hAnsi="Arial Unicode MS" w:eastAsia="Arial Unicode MS" w:cs="Arial Unicode MS"/>
                </w:rPr>
                <w:t>5%</w:t>
              </w:r>
            </w:ins>
          </w:p>
        </w:tc>
        <w:tc>
          <w:tcPr>
            <w:tcW w:w="749"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88" w:author="ASUS" w:date="2021-04-30T17:23:39Z"/>
                <w:rFonts w:hint="eastAsia" w:ascii="Arial Unicode MS" w:hAnsi="Arial Unicode MS" w:eastAsia="Arial Unicode MS" w:cs="Arial Unicode MS"/>
              </w:rPr>
            </w:pPr>
            <w:ins w:id="1689" w:author="ASUS" w:date="2021-04-30T17:23:39Z">
              <w:r>
                <w:rPr>
                  <w:rFonts w:hint="eastAsia" w:ascii="Arial Unicode MS" w:hAnsi="Arial Unicode MS" w:eastAsia="Arial Unicode MS" w:cs="Arial Unicode MS"/>
                </w:rPr>
                <w:t>1422</w:t>
              </w:r>
            </w:ins>
          </w:p>
        </w:tc>
        <w:tc>
          <w:tcPr>
            <w:tcW w:w="983"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90" w:author="ASUS" w:date="2021-04-30T17:23:39Z"/>
                <w:rFonts w:hint="eastAsia" w:ascii="Arial Unicode MS" w:hAnsi="Arial Unicode MS" w:eastAsia="Arial Unicode MS" w:cs="Arial Unicode MS"/>
              </w:rPr>
            </w:pPr>
            <w:ins w:id="1691" w:author="ASUS" w:date="2021-04-30T17:23:39Z">
              <w:r>
                <w:rPr>
                  <w:rFonts w:hint="eastAsia" w:ascii="Arial Unicode MS" w:hAnsi="Arial Unicode MS" w:eastAsia="Arial Unicode MS" w:cs="Arial Unicode MS"/>
                </w:rPr>
                <w:t>小计</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692" w:author="ASUS" w:date="2021-04-30T17:23:39Z"/>
        </w:trPr>
        <w:tc>
          <w:tcPr>
            <w:tcW w:w="71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93" w:author="ASUS" w:date="2021-04-30T17:23:39Z"/>
                <w:rFonts w:hint="eastAsia" w:ascii="Arial Unicode MS" w:hAnsi="Arial Unicode MS" w:eastAsia="Arial Unicode MS" w:cs="Arial Unicode MS"/>
              </w:rPr>
            </w:pPr>
            <w:ins w:id="1694" w:author="ASUS" w:date="2021-04-30T17:23:39Z">
              <w:r>
                <w:rPr>
                  <w:rFonts w:hint="eastAsia" w:ascii="Arial Unicode MS" w:hAnsi="Arial Unicode MS" w:eastAsia="Arial Unicode MS" w:cs="Arial Unicode MS"/>
                </w:rPr>
                <w:t>总计</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95" w:author="ASUS" w:date="2021-04-30T17:23:39Z"/>
                <w:rFonts w:hint="eastAsia" w:ascii="Arial Unicode MS" w:hAnsi="Arial Unicode MS" w:eastAsia="Arial Unicode MS" w:cs="Arial Unicode MS"/>
              </w:rPr>
            </w:pPr>
            <w:ins w:id="1696" w:author="ASUS" w:date="2021-04-30T17:23:39Z">
              <w:r>
                <w:rPr>
                  <w:rFonts w:hint="eastAsia" w:ascii="Arial Unicode MS" w:hAnsi="Arial Unicode MS" w:eastAsia="Arial Unicode MS" w:cs="Arial Unicode MS"/>
                </w:rPr>
                <w:t>1564.2</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97" w:author="ASUS" w:date="2021-04-30T17:23:39Z"/>
                <w:rFonts w:hint="eastAsia" w:ascii="Arial Unicode MS" w:hAnsi="Arial Unicode MS" w:eastAsia="Arial Unicode MS" w:cs="Arial Unicode MS"/>
              </w:rPr>
            </w:pPr>
            <w:ins w:id="1698" w:author="ASUS" w:date="2021-04-30T17:23:39Z">
              <w:r>
                <w:rPr>
                  <w:rFonts w:hint="eastAsia" w:ascii="Arial Unicode MS" w:hAnsi="Arial Unicode MS" w:eastAsia="Arial Unicode MS" w:cs="Arial Unicode MS"/>
                </w:rPr>
                <w:t>——</w:t>
              </w:r>
            </w:ins>
          </w:p>
        </w:tc>
        <w:tc>
          <w:tcPr>
            <w:tcW w:w="749"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699" w:author="ASUS" w:date="2021-04-30T17:23:39Z"/>
                <w:rFonts w:hint="eastAsia" w:ascii="Arial Unicode MS" w:hAnsi="Arial Unicode MS" w:eastAsia="Arial Unicode MS" w:cs="Arial Unicode MS"/>
              </w:rPr>
            </w:pPr>
            <w:ins w:id="1700" w:author="ASUS" w:date="2021-04-30T17:23:39Z">
              <w:r>
                <w:rPr>
                  <w:rFonts w:hint="eastAsia" w:ascii="Arial Unicode MS" w:hAnsi="Arial Unicode MS" w:eastAsia="Arial Unicode MS" w:cs="Arial Unicode MS"/>
                </w:rPr>
                <w:t>——</w:t>
              </w:r>
            </w:ins>
          </w:p>
        </w:tc>
        <w:tc>
          <w:tcPr>
            <w:tcW w:w="983" w:type="dxa"/>
            <w:vAlign w:val="bottom"/>
          </w:tcPr>
          <w:p>
            <w:pPr>
              <w:pageBreakBefore w:val="0"/>
              <w:widowControl w:val="0"/>
              <w:kinsoku/>
              <w:wordWrap/>
              <w:overflowPunct/>
              <w:topLinePunct w:val="0"/>
              <w:autoSpaceDE/>
              <w:autoSpaceDN/>
              <w:bidi w:val="0"/>
              <w:adjustRightInd w:val="0"/>
              <w:snapToGrid w:val="0"/>
              <w:textAlignment w:val="auto"/>
              <w:rPr>
                <w:ins w:id="1701" w:author="ASUS" w:date="2021-04-30T17:23:39Z"/>
                <w:rFonts w:hint="eastAsia" w:ascii="Arial Unicode MS" w:hAnsi="Arial Unicode MS" w:eastAsia="Arial Unicode MS" w:cs="Arial Unicode MS"/>
              </w:rPr>
            </w:pPr>
          </w:p>
        </w:tc>
      </w:tr>
    </w:tbl>
    <w:p>
      <w:pPr>
        <w:rPr>
          <w:ins w:id="1702" w:author="ASUS" w:date="2021-04-30T17:23:39Z"/>
          <w:rFonts w:hint="eastAsia"/>
          <w:lang w:val="en-US" w:eastAsia="zh-CN"/>
        </w:rPr>
      </w:pPr>
    </w:p>
    <w:p>
      <w:pPr>
        <w:pStyle w:val="3"/>
        <w:pageBreakBefore w:val="0"/>
        <w:widowControl w:val="0"/>
        <w:kinsoku/>
        <w:wordWrap/>
        <w:overflowPunct/>
        <w:topLinePunct w:val="0"/>
        <w:autoSpaceDE/>
        <w:autoSpaceDN/>
        <w:bidi w:val="0"/>
        <w:adjustRightInd/>
        <w:snapToGrid/>
        <w:textAlignment w:val="auto"/>
        <w:rPr>
          <w:ins w:id="1703" w:author="ASUS" w:date="2021-04-30T17:24:01Z"/>
          <w:rFonts w:hint="eastAsia"/>
        </w:rPr>
      </w:pPr>
      <w:ins w:id="1704" w:author="ASUS" w:date="2021-04-30T17:24:06Z">
        <w:bookmarkStart w:id="68" w:name="_Toc386"/>
        <w:r>
          <w:rPr>
            <w:rFonts w:hint="eastAsia"/>
            <w:lang w:val="en-US" w:eastAsia="zh-CN"/>
          </w:rPr>
          <w:t>视频</w:t>
        </w:r>
      </w:ins>
      <w:ins w:id="1705" w:author="ASUS" w:date="2021-04-30T17:24:10Z">
        <w:r>
          <w:rPr>
            <w:rFonts w:hint="eastAsia"/>
            <w:lang w:val="en-US" w:eastAsia="zh-CN"/>
          </w:rPr>
          <w:t>制作</w:t>
        </w:r>
      </w:ins>
      <w:ins w:id="1706" w:author="ASUS" w:date="2021-04-30T17:24:01Z">
        <w:r>
          <w:rPr>
            <w:rFonts w:hint="eastAsia"/>
          </w:rPr>
          <w:t>预算</w:t>
        </w:r>
        <w:bookmarkEnd w:id="68"/>
      </w:ins>
    </w:p>
    <w:tbl>
      <w:tblPr>
        <w:tblStyle w:val="16"/>
        <w:tblW w:w="50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712"/>
        <w:gridCol w:w="1292"/>
        <w:gridCol w:w="1292"/>
        <w:gridCol w:w="749"/>
        <w:gridCol w:w="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707" w:author="ASUS" w:date="2021-04-30T17:24:01Z"/>
        </w:trPr>
        <w:tc>
          <w:tcPr>
            <w:tcW w:w="712" w:type="dxa"/>
            <w:vAlign w:val="center"/>
          </w:tcPr>
          <w:p>
            <w:pPr>
              <w:pageBreakBefore w:val="0"/>
              <w:widowControl w:val="0"/>
              <w:kinsoku/>
              <w:wordWrap/>
              <w:overflowPunct/>
              <w:topLinePunct w:val="0"/>
              <w:autoSpaceDE/>
              <w:autoSpaceDN/>
              <w:bidi w:val="0"/>
              <w:adjustRightInd w:val="0"/>
              <w:snapToGrid w:val="0"/>
              <w:textAlignment w:val="auto"/>
              <w:rPr>
                <w:ins w:id="1708" w:author="ASUS" w:date="2021-04-30T17:24:01Z"/>
                <w:rFonts w:hint="eastAsia" w:ascii="Arial Unicode MS" w:hAnsi="Arial Unicode MS" w:eastAsia="Arial Unicode MS" w:cs="Arial Unicode MS"/>
              </w:rPr>
            </w:pPr>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09" w:author="ASUS" w:date="2021-04-30T17:24:01Z"/>
                <w:rFonts w:hint="eastAsia" w:ascii="Arial Unicode MS" w:hAnsi="Arial Unicode MS" w:eastAsia="Arial Unicode MS" w:cs="Arial Unicode MS"/>
              </w:rPr>
            </w:pPr>
            <w:ins w:id="1710" w:author="ASUS" w:date="2021-04-30T17:24:01Z">
              <w:r>
                <w:rPr>
                  <w:rFonts w:hint="eastAsia" w:ascii="Arial Unicode MS" w:hAnsi="Arial Unicode MS" w:eastAsia="Arial Unicode MS" w:cs="Arial Unicode MS"/>
                </w:rPr>
                <w:t>金额（万元）</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11" w:author="ASUS" w:date="2021-04-30T17:24:01Z"/>
                <w:rFonts w:hint="eastAsia" w:ascii="Arial Unicode MS" w:hAnsi="Arial Unicode MS" w:eastAsia="Arial Unicode MS" w:cs="Arial Unicode MS"/>
              </w:rPr>
            </w:pPr>
            <w:ins w:id="1712" w:author="ASUS" w:date="2021-04-30T17:24:01Z">
              <w:r>
                <w:rPr>
                  <w:rFonts w:hint="eastAsia" w:ascii="Arial Unicode MS" w:hAnsi="Arial Unicode MS" w:eastAsia="Arial Unicode MS" w:cs="Arial Unicode MS"/>
                </w:rPr>
                <w:t>标准（万元）</w:t>
              </w:r>
            </w:ins>
          </w:p>
        </w:tc>
        <w:tc>
          <w:tcPr>
            <w:tcW w:w="749"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13" w:author="ASUS" w:date="2021-04-30T17:24:01Z"/>
                <w:rFonts w:hint="eastAsia" w:ascii="Arial Unicode MS" w:hAnsi="Arial Unicode MS" w:eastAsia="Arial Unicode MS" w:cs="Arial Unicode MS"/>
              </w:rPr>
            </w:pPr>
            <w:ins w:id="1714" w:author="ASUS" w:date="2021-04-30T17:24:01Z">
              <w:r>
                <w:rPr>
                  <w:rFonts w:hint="eastAsia" w:ascii="Arial Unicode MS" w:hAnsi="Arial Unicode MS" w:eastAsia="Arial Unicode MS" w:cs="Arial Unicode MS"/>
                </w:rPr>
                <w:t>计数</w:t>
              </w:r>
            </w:ins>
          </w:p>
        </w:tc>
        <w:tc>
          <w:tcPr>
            <w:tcW w:w="983"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15" w:author="ASUS" w:date="2021-04-30T17:24:01Z"/>
                <w:rFonts w:hint="eastAsia" w:ascii="Arial Unicode MS" w:hAnsi="Arial Unicode MS" w:eastAsia="Arial Unicode MS" w:cs="Arial Unicode MS"/>
              </w:rPr>
            </w:pPr>
            <w:ins w:id="1716" w:author="ASUS" w:date="2021-04-30T17:24:01Z">
              <w:r>
                <w:rPr>
                  <w:rFonts w:hint="eastAsia" w:ascii="Arial Unicode MS" w:hAnsi="Arial Unicode MS" w:eastAsia="Arial Unicode MS" w:cs="Arial Unicode MS"/>
                </w:rPr>
                <w:t>备注</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717" w:author="ASUS" w:date="2021-04-30T17:24:01Z"/>
        </w:trPr>
        <w:tc>
          <w:tcPr>
            <w:tcW w:w="71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18" w:author="ASUS" w:date="2021-04-30T17:24:01Z"/>
                <w:rFonts w:hint="eastAsia" w:ascii="Arial Unicode MS" w:hAnsi="Arial Unicode MS" w:eastAsia="Arial Unicode MS" w:cs="Arial Unicode MS"/>
              </w:rPr>
            </w:pPr>
            <w:ins w:id="1719" w:author="ASUS" w:date="2021-04-30T17:24:01Z">
              <w:r>
                <w:rPr>
                  <w:rFonts w:hint="eastAsia" w:ascii="Arial Unicode MS" w:hAnsi="Arial Unicode MS" w:eastAsia="Arial Unicode MS" w:cs="Arial Unicode MS"/>
                </w:rPr>
                <w:t>工资</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20" w:author="ASUS" w:date="2021-04-30T17:24:01Z"/>
                <w:rFonts w:hint="eastAsia" w:ascii="Arial Unicode MS" w:hAnsi="Arial Unicode MS" w:eastAsia="Arial Unicode MS" w:cs="Arial Unicode MS"/>
              </w:rPr>
            </w:pPr>
            <w:ins w:id="1721" w:author="ASUS" w:date="2021-04-30T17:24:01Z">
              <w:r>
                <w:rPr>
                  <w:rFonts w:hint="eastAsia" w:ascii="Arial Unicode MS" w:hAnsi="Arial Unicode MS" w:eastAsia="Arial Unicode MS" w:cs="Arial Unicode MS"/>
                </w:rPr>
                <w:t>1340</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22" w:author="ASUS" w:date="2021-04-30T17:24:01Z"/>
                <w:rFonts w:hint="eastAsia" w:ascii="Arial Unicode MS" w:hAnsi="Arial Unicode MS" w:eastAsia="Arial Unicode MS" w:cs="Arial Unicode MS"/>
              </w:rPr>
            </w:pPr>
            <w:ins w:id="1723" w:author="ASUS" w:date="2021-04-30T17:24:01Z">
              <w:r>
                <w:rPr>
                  <w:rFonts w:hint="eastAsia" w:ascii="Arial Unicode MS" w:hAnsi="Arial Unicode MS" w:eastAsia="Arial Unicode MS" w:cs="Arial Unicode MS"/>
                </w:rPr>
                <w:t>10</w:t>
              </w:r>
            </w:ins>
          </w:p>
        </w:tc>
        <w:tc>
          <w:tcPr>
            <w:tcW w:w="749"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24" w:author="ASUS" w:date="2021-04-30T17:24:01Z"/>
                <w:rFonts w:hint="eastAsia" w:ascii="Arial Unicode MS" w:hAnsi="Arial Unicode MS" w:eastAsia="Arial Unicode MS" w:cs="Arial Unicode MS"/>
              </w:rPr>
            </w:pPr>
            <w:ins w:id="1725" w:author="ASUS" w:date="2021-04-30T17:24:01Z">
              <w:r>
                <w:rPr>
                  <w:rFonts w:hint="eastAsia" w:ascii="Arial Unicode MS" w:hAnsi="Arial Unicode MS" w:eastAsia="Arial Unicode MS" w:cs="Arial Unicode MS"/>
                </w:rPr>
                <w:t>134</w:t>
              </w:r>
            </w:ins>
          </w:p>
        </w:tc>
        <w:tc>
          <w:tcPr>
            <w:tcW w:w="983"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26" w:author="ASUS" w:date="2021-04-30T17:24:01Z"/>
                <w:rFonts w:hint="eastAsia" w:ascii="Arial Unicode MS" w:hAnsi="Arial Unicode MS" w:eastAsia="Arial Unicode MS" w:cs="Arial Unicode MS"/>
              </w:rPr>
            </w:pPr>
            <w:ins w:id="1727" w:author="ASUS" w:date="2021-04-30T17:24:01Z">
              <w:r>
                <w:rPr>
                  <w:rFonts w:hint="eastAsia" w:ascii="Arial Unicode MS" w:hAnsi="Arial Unicode MS" w:eastAsia="Arial Unicode MS" w:cs="Arial Unicode MS"/>
                </w:rPr>
                <w:t>人·年</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728" w:author="ASUS" w:date="2021-04-30T17:24:01Z"/>
        </w:trPr>
        <w:tc>
          <w:tcPr>
            <w:tcW w:w="71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29" w:author="ASUS" w:date="2021-04-30T17:24:01Z"/>
                <w:rFonts w:hint="eastAsia" w:ascii="Arial Unicode MS" w:hAnsi="Arial Unicode MS" w:eastAsia="Arial Unicode MS" w:cs="Arial Unicode MS"/>
              </w:rPr>
            </w:pPr>
            <w:ins w:id="1730" w:author="ASUS" w:date="2021-04-30T17:24:01Z">
              <w:r>
                <w:rPr>
                  <w:rFonts w:hint="eastAsia" w:ascii="Arial Unicode MS" w:hAnsi="Arial Unicode MS" w:eastAsia="Arial Unicode MS" w:cs="Arial Unicode MS"/>
                </w:rPr>
                <w:t>设备</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31" w:author="ASUS" w:date="2021-04-30T17:24:01Z"/>
                <w:rFonts w:hint="eastAsia" w:ascii="Arial Unicode MS" w:hAnsi="Arial Unicode MS" w:eastAsia="Arial Unicode MS" w:cs="Arial Unicode MS"/>
              </w:rPr>
            </w:pPr>
            <w:ins w:id="1732" w:author="ASUS" w:date="2021-04-30T17:24:01Z">
              <w:r>
                <w:rPr>
                  <w:rFonts w:hint="eastAsia" w:ascii="Arial Unicode MS" w:hAnsi="Arial Unicode MS" w:eastAsia="Arial Unicode MS" w:cs="Arial Unicode MS"/>
                </w:rPr>
                <w:t>15</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33" w:author="ASUS" w:date="2021-04-30T17:24:01Z"/>
                <w:rFonts w:hint="eastAsia" w:ascii="Arial Unicode MS" w:hAnsi="Arial Unicode MS" w:eastAsia="Arial Unicode MS" w:cs="Arial Unicode MS"/>
              </w:rPr>
            </w:pPr>
            <w:ins w:id="1734" w:author="ASUS" w:date="2021-04-30T17:24:01Z">
              <w:r>
                <w:rPr>
                  <w:rFonts w:hint="eastAsia" w:ascii="Arial Unicode MS" w:hAnsi="Arial Unicode MS" w:eastAsia="Arial Unicode MS" w:cs="Arial Unicode MS"/>
                </w:rPr>
                <w:t>1</w:t>
              </w:r>
            </w:ins>
          </w:p>
        </w:tc>
        <w:tc>
          <w:tcPr>
            <w:tcW w:w="749"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35" w:author="ASUS" w:date="2021-04-30T17:24:01Z"/>
                <w:rFonts w:hint="eastAsia" w:ascii="Arial Unicode MS" w:hAnsi="Arial Unicode MS" w:eastAsia="Arial Unicode MS" w:cs="Arial Unicode MS"/>
              </w:rPr>
            </w:pPr>
            <w:ins w:id="1736" w:author="ASUS" w:date="2021-04-30T17:24:01Z">
              <w:r>
                <w:rPr>
                  <w:rFonts w:hint="eastAsia" w:ascii="Arial Unicode MS" w:hAnsi="Arial Unicode MS" w:eastAsia="Arial Unicode MS" w:cs="Arial Unicode MS"/>
                </w:rPr>
                <w:t>15</w:t>
              </w:r>
            </w:ins>
          </w:p>
        </w:tc>
        <w:tc>
          <w:tcPr>
            <w:tcW w:w="983"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37" w:author="ASUS" w:date="2021-04-30T17:24:01Z"/>
                <w:rFonts w:hint="eastAsia" w:ascii="Arial Unicode MS" w:hAnsi="Arial Unicode MS" w:eastAsia="Arial Unicode MS" w:cs="Arial Unicode MS"/>
              </w:rPr>
            </w:pPr>
            <w:ins w:id="1738" w:author="ASUS" w:date="2021-04-30T17:24:01Z">
              <w:r>
                <w:rPr>
                  <w:rFonts w:hint="eastAsia" w:ascii="Arial Unicode MS" w:hAnsi="Arial Unicode MS" w:eastAsia="Arial Unicode MS" w:cs="Arial Unicode MS"/>
                </w:rPr>
                <w:t>人</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739" w:author="ASUS" w:date="2021-04-30T17:24:01Z"/>
        </w:trPr>
        <w:tc>
          <w:tcPr>
            <w:tcW w:w="712" w:type="dxa"/>
            <w:vAlign w:val="bottom"/>
          </w:tcPr>
          <w:p>
            <w:pPr>
              <w:pageBreakBefore w:val="0"/>
              <w:widowControl w:val="0"/>
              <w:kinsoku/>
              <w:wordWrap/>
              <w:overflowPunct/>
              <w:topLinePunct w:val="0"/>
              <w:autoSpaceDE/>
              <w:autoSpaceDN/>
              <w:bidi w:val="0"/>
              <w:adjustRightInd w:val="0"/>
              <w:snapToGrid w:val="0"/>
              <w:ind w:firstLine="0" w:firstLineChars="0"/>
              <w:jc w:val="left"/>
              <w:textAlignment w:val="auto"/>
              <w:rPr>
                <w:ins w:id="1740" w:author="ASUS" w:date="2021-04-30T17:24:01Z"/>
                <w:rFonts w:hint="eastAsia" w:ascii="Arial Unicode MS" w:hAnsi="Arial Unicode MS" w:eastAsia="Arial Unicode MS" w:cs="Arial Unicode MS"/>
              </w:rPr>
            </w:pPr>
            <w:ins w:id="1741" w:author="ASUS" w:date="2021-04-30T17:24:01Z">
              <w:r>
                <w:rPr>
                  <w:rFonts w:hint="eastAsia" w:ascii="Arial Unicode MS" w:hAnsi="Arial Unicode MS" w:eastAsia="Arial Unicode MS" w:cs="Arial Unicode MS"/>
                </w:rPr>
                <w:t>差旅</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42" w:author="ASUS" w:date="2021-04-30T17:24:01Z"/>
                <w:rFonts w:hint="eastAsia" w:ascii="Arial Unicode MS" w:hAnsi="Arial Unicode MS" w:eastAsia="Arial Unicode MS" w:cs="Arial Unicode MS"/>
              </w:rPr>
            </w:pPr>
            <w:ins w:id="1743" w:author="ASUS" w:date="2021-04-30T17:24:01Z">
              <w:r>
                <w:rPr>
                  <w:rFonts w:hint="eastAsia" w:ascii="Arial Unicode MS" w:hAnsi="Arial Unicode MS" w:eastAsia="Arial Unicode MS" w:cs="Arial Unicode MS"/>
                </w:rPr>
                <w:t>67</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44" w:author="ASUS" w:date="2021-04-30T17:24:01Z"/>
                <w:rFonts w:hint="eastAsia" w:ascii="Arial Unicode MS" w:hAnsi="Arial Unicode MS" w:eastAsia="Arial Unicode MS" w:cs="Arial Unicode MS"/>
              </w:rPr>
            </w:pPr>
            <w:ins w:id="1745" w:author="ASUS" w:date="2021-04-30T17:24:01Z">
              <w:r>
                <w:rPr>
                  <w:rFonts w:hint="eastAsia" w:ascii="Arial Unicode MS" w:hAnsi="Arial Unicode MS" w:eastAsia="Arial Unicode MS" w:cs="Arial Unicode MS"/>
                </w:rPr>
                <w:t>0.5</w:t>
              </w:r>
            </w:ins>
          </w:p>
        </w:tc>
        <w:tc>
          <w:tcPr>
            <w:tcW w:w="749"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46" w:author="ASUS" w:date="2021-04-30T17:24:01Z"/>
                <w:rFonts w:hint="eastAsia" w:ascii="Arial Unicode MS" w:hAnsi="Arial Unicode MS" w:eastAsia="Arial Unicode MS" w:cs="Arial Unicode MS"/>
              </w:rPr>
            </w:pPr>
            <w:ins w:id="1747" w:author="ASUS" w:date="2021-04-30T17:24:01Z">
              <w:r>
                <w:rPr>
                  <w:rFonts w:hint="eastAsia" w:ascii="Arial Unicode MS" w:hAnsi="Arial Unicode MS" w:eastAsia="Arial Unicode MS" w:cs="Arial Unicode MS"/>
                </w:rPr>
                <w:t>134</w:t>
              </w:r>
            </w:ins>
          </w:p>
        </w:tc>
        <w:tc>
          <w:tcPr>
            <w:tcW w:w="983"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48" w:author="ASUS" w:date="2021-04-30T17:24:01Z"/>
                <w:rFonts w:hint="eastAsia" w:ascii="Arial Unicode MS" w:hAnsi="Arial Unicode MS" w:eastAsia="Arial Unicode MS" w:cs="Arial Unicode MS"/>
              </w:rPr>
            </w:pPr>
            <w:ins w:id="1749" w:author="ASUS" w:date="2021-04-30T17:24:01Z">
              <w:r>
                <w:rPr>
                  <w:rFonts w:hint="eastAsia" w:ascii="Arial Unicode MS" w:hAnsi="Arial Unicode MS" w:eastAsia="Arial Unicode MS" w:cs="Arial Unicode MS"/>
                </w:rPr>
                <w:t>人·年</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750" w:author="ASUS" w:date="2021-04-30T17:24:01Z"/>
        </w:trPr>
        <w:tc>
          <w:tcPr>
            <w:tcW w:w="71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51" w:author="ASUS" w:date="2021-04-30T17:24:01Z"/>
                <w:rFonts w:hint="eastAsia" w:ascii="Arial Unicode MS" w:hAnsi="Arial Unicode MS" w:eastAsia="Arial Unicode MS" w:cs="Arial Unicode MS"/>
              </w:rPr>
            </w:pPr>
            <w:ins w:id="1752" w:author="ASUS" w:date="2021-04-30T17:24:01Z">
              <w:r>
                <w:rPr>
                  <w:rFonts w:hint="eastAsia" w:ascii="Arial Unicode MS" w:hAnsi="Arial Unicode MS" w:eastAsia="Arial Unicode MS" w:cs="Arial Unicode MS"/>
                </w:rPr>
                <w:t>小计</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53" w:author="ASUS" w:date="2021-04-30T17:24:01Z"/>
                <w:rFonts w:hint="eastAsia" w:ascii="Arial Unicode MS" w:hAnsi="Arial Unicode MS" w:eastAsia="Arial Unicode MS" w:cs="Arial Unicode MS"/>
              </w:rPr>
            </w:pPr>
            <w:ins w:id="1754" w:author="ASUS" w:date="2021-04-30T17:24:01Z">
              <w:r>
                <w:rPr>
                  <w:rFonts w:hint="eastAsia" w:ascii="Arial Unicode MS" w:hAnsi="Arial Unicode MS" w:eastAsia="Arial Unicode MS" w:cs="Arial Unicode MS"/>
                </w:rPr>
                <w:t>1422</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55" w:author="ASUS" w:date="2021-04-30T17:24:01Z"/>
                <w:rFonts w:hint="eastAsia" w:ascii="Arial Unicode MS" w:hAnsi="Arial Unicode MS" w:eastAsia="Arial Unicode MS" w:cs="Arial Unicode MS"/>
              </w:rPr>
            </w:pPr>
            <w:ins w:id="1756" w:author="ASUS" w:date="2021-04-30T17:24:01Z">
              <w:r>
                <w:rPr>
                  <w:rFonts w:hint="eastAsia" w:ascii="Arial Unicode MS" w:hAnsi="Arial Unicode MS" w:eastAsia="Arial Unicode MS" w:cs="Arial Unicode MS"/>
                </w:rPr>
                <w:t>——</w:t>
              </w:r>
            </w:ins>
          </w:p>
        </w:tc>
        <w:tc>
          <w:tcPr>
            <w:tcW w:w="749"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57" w:author="ASUS" w:date="2021-04-30T17:24:01Z"/>
                <w:rFonts w:hint="eastAsia" w:ascii="Arial Unicode MS" w:hAnsi="Arial Unicode MS" w:eastAsia="Arial Unicode MS" w:cs="Arial Unicode MS"/>
              </w:rPr>
            </w:pPr>
            <w:ins w:id="1758" w:author="ASUS" w:date="2021-04-30T17:24:01Z">
              <w:r>
                <w:rPr>
                  <w:rFonts w:hint="eastAsia" w:ascii="Arial Unicode MS" w:hAnsi="Arial Unicode MS" w:eastAsia="Arial Unicode MS" w:cs="Arial Unicode MS"/>
                </w:rPr>
                <w:t>——</w:t>
              </w:r>
            </w:ins>
          </w:p>
        </w:tc>
        <w:tc>
          <w:tcPr>
            <w:tcW w:w="983" w:type="dxa"/>
            <w:vAlign w:val="bottom"/>
          </w:tcPr>
          <w:p>
            <w:pPr>
              <w:pageBreakBefore w:val="0"/>
              <w:widowControl w:val="0"/>
              <w:kinsoku/>
              <w:wordWrap/>
              <w:overflowPunct/>
              <w:topLinePunct w:val="0"/>
              <w:autoSpaceDE/>
              <w:autoSpaceDN/>
              <w:bidi w:val="0"/>
              <w:adjustRightInd w:val="0"/>
              <w:snapToGrid w:val="0"/>
              <w:textAlignment w:val="auto"/>
              <w:rPr>
                <w:ins w:id="1759" w:author="ASUS" w:date="2021-04-30T17:24:01Z"/>
                <w:rFonts w:hint="eastAsia" w:ascii="Arial Unicode MS" w:hAnsi="Arial Unicode MS" w:eastAsia="Arial Unicode MS" w:cs="Arial Unicode M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760" w:author="ASUS" w:date="2021-04-30T17:24:01Z"/>
        </w:trPr>
        <w:tc>
          <w:tcPr>
            <w:tcW w:w="71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61" w:author="ASUS" w:date="2021-04-30T17:24:01Z"/>
                <w:rFonts w:hint="eastAsia" w:ascii="Arial Unicode MS" w:hAnsi="Arial Unicode MS" w:eastAsia="Arial Unicode MS" w:cs="Arial Unicode MS"/>
              </w:rPr>
            </w:pPr>
            <w:ins w:id="1762" w:author="ASUS" w:date="2021-04-30T17:24:01Z">
              <w:r>
                <w:rPr>
                  <w:rFonts w:hint="eastAsia" w:ascii="Arial Unicode MS" w:hAnsi="Arial Unicode MS" w:eastAsia="Arial Unicode MS" w:cs="Arial Unicode MS"/>
                </w:rPr>
                <w:t>管理</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63" w:author="ASUS" w:date="2021-04-30T17:24:01Z"/>
                <w:rFonts w:hint="eastAsia" w:ascii="Arial Unicode MS" w:hAnsi="Arial Unicode MS" w:eastAsia="Arial Unicode MS" w:cs="Arial Unicode MS"/>
              </w:rPr>
            </w:pPr>
            <w:ins w:id="1764" w:author="ASUS" w:date="2021-04-30T17:24:01Z">
              <w:r>
                <w:rPr>
                  <w:rFonts w:hint="eastAsia" w:ascii="Arial Unicode MS" w:hAnsi="Arial Unicode MS" w:eastAsia="Arial Unicode MS" w:cs="Arial Unicode MS"/>
                </w:rPr>
                <w:t>71.1</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65" w:author="ASUS" w:date="2021-04-30T17:24:01Z"/>
                <w:rFonts w:hint="eastAsia" w:ascii="Arial Unicode MS" w:hAnsi="Arial Unicode MS" w:eastAsia="Arial Unicode MS" w:cs="Arial Unicode MS"/>
              </w:rPr>
            </w:pPr>
            <w:ins w:id="1766" w:author="ASUS" w:date="2021-04-30T17:24:01Z">
              <w:r>
                <w:rPr>
                  <w:rFonts w:hint="eastAsia" w:ascii="Arial Unicode MS" w:hAnsi="Arial Unicode MS" w:eastAsia="Arial Unicode MS" w:cs="Arial Unicode MS"/>
                </w:rPr>
                <w:t>5%</w:t>
              </w:r>
            </w:ins>
          </w:p>
        </w:tc>
        <w:tc>
          <w:tcPr>
            <w:tcW w:w="749"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67" w:author="ASUS" w:date="2021-04-30T17:24:01Z"/>
                <w:rFonts w:hint="eastAsia" w:ascii="Arial Unicode MS" w:hAnsi="Arial Unicode MS" w:eastAsia="Arial Unicode MS" w:cs="Arial Unicode MS"/>
              </w:rPr>
            </w:pPr>
            <w:ins w:id="1768" w:author="ASUS" w:date="2021-04-30T17:24:01Z">
              <w:r>
                <w:rPr>
                  <w:rFonts w:hint="eastAsia" w:ascii="Arial Unicode MS" w:hAnsi="Arial Unicode MS" w:eastAsia="Arial Unicode MS" w:cs="Arial Unicode MS"/>
                </w:rPr>
                <w:t>1422</w:t>
              </w:r>
            </w:ins>
          </w:p>
        </w:tc>
        <w:tc>
          <w:tcPr>
            <w:tcW w:w="983"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69" w:author="ASUS" w:date="2021-04-30T17:24:01Z"/>
                <w:rFonts w:hint="eastAsia" w:ascii="Arial Unicode MS" w:hAnsi="Arial Unicode MS" w:eastAsia="Arial Unicode MS" w:cs="Arial Unicode MS"/>
              </w:rPr>
            </w:pPr>
            <w:ins w:id="1770" w:author="ASUS" w:date="2021-04-30T17:24:01Z">
              <w:r>
                <w:rPr>
                  <w:rFonts w:hint="eastAsia" w:ascii="Arial Unicode MS" w:hAnsi="Arial Unicode MS" w:eastAsia="Arial Unicode MS" w:cs="Arial Unicode MS"/>
                </w:rPr>
                <w:t>小计</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771" w:author="ASUS" w:date="2021-04-30T17:24:01Z"/>
        </w:trPr>
        <w:tc>
          <w:tcPr>
            <w:tcW w:w="71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72" w:author="ASUS" w:date="2021-04-30T17:24:01Z"/>
                <w:rFonts w:hint="eastAsia" w:ascii="Arial Unicode MS" w:hAnsi="Arial Unicode MS" w:eastAsia="Arial Unicode MS" w:cs="Arial Unicode MS"/>
              </w:rPr>
            </w:pPr>
            <w:ins w:id="1773" w:author="ASUS" w:date="2021-04-30T17:24:01Z">
              <w:r>
                <w:rPr>
                  <w:rFonts w:hint="eastAsia" w:ascii="Arial Unicode MS" w:hAnsi="Arial Unicode MS" w:eastAsia="Arial Unicode MS" w:cs="Arial Unicode MS"/>
                </w:rPr>
                <w:t>其他</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74" w:author="ASUS" w:date="2021-04-30T17:24:01Z"/>
                <w:rFonts w:hint="eastAsia" w:ascii="Arial Unicode MS" w:hAnsi="Arial Unicode MS" w:eastAsia="Arial Unicode MS" w:cs="Arial Unicode MS"/>
              </w:rPr>
            </w:pPr>
            <w:ins w:id="1775" w:author="ASUS" w:date="2021-04-30T17:24:01Z">
              <w:r>
                <w:rPr>
                  <w:rFonts w:hint="eastAsia" w:ascii="Arial Unicode MS" w:hAnsi="Arial Unicode MS" w:eastAsia="Arial Unicode MS" w:cs="Arial Unicode MS"/>
                </w:rPr>
                <w:t>71.1</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76" w:author="ASUS" w:date="2021-04-30T17:24:01Z"/>
                <w:rFonts w:hint="eastAsia" w:ascii="Arial Unicode MS" w:hAnsi="Arial Unicode MS" w:eastAsia="Arial Unicode MS" w:cs="Arial Unicode MS"/>
              </w:rPr>
            </w:pPr>
            <w:ins w:id="1777" w:author="ASUS" w:date="2021-04-30T17:24:01Z">
              <w:r>
                <w:rPr>
                  <w:rFonts w:hint="eastAsia" w:ascii="Arial Unicode MS" w:hAnsi="Arial Unicode MS" w:eastAsia="Arial Unicode MS" w:cs="Arial Unicode MS"/>
                </w:rPr>
                <w:t>5%</w:t>
              </w:r>
            </w:ins>
          </w:p>
        </w:tc>
        <w:tc>
          <w:tcPr>
            <w:tcW w:w="749"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78" w:author="ASUS" w:date="2021-04-30T17:24:01Z"/>
                <w:rFonts w:hint="eastAsia" w:ascii="Arial Unicode MS" w:hAnsi="Arial Unicode MS" w:eastAsia="Arial Unicode MS" w:cs="Arial Unicode MS"/>
              </w:rPr>
            </w:pPr>
            <w:ins w:id="1779" w:author="ASUS" w:date="2021-04-30T17:24:01Z">
              <w:r>
                <w:rPr>
                  <w:rFonts w:hint="eastAsia" w:ascii="Arial Unicode MS" w:hAnsi="Arial Unicode MS" w:eastAsia="Arial Unicode MS" w:cs="Arial Unicode MS"/>
                </w:rPr>
                <w:t>1422</w:t>
              </w:r>
            </w:ins>
          </w:p>
        </w:tc>
        <w:tc>
          <w:tcPr>
            <w:tcW w:w="983"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80" w:author="ASUS" w:date="2021-04-30T17:24:01Z"/>
                <w:rFonts w:hint="eastAsia" w:ascii="Arial Unicode MS" w:hAnsi="Arial Unicode MS" w:eastAsia="Arial Unicode MS" w:cs="Arial Unicode MS"/>
              </w:rPr>
            </w:pPr>
            <w:ins w:id="1781" w:author="ASUS" w:date="2021-04-30T17:24:01Z">
              <w:r>
                <w:rPr>
                  <w:rFonts w:hint="eastAsia" w:ascii="Arial Unicode MS" w:hAnsi="Arial Unicode MS" w:eastAsia="Arial Unicode MS" w:cs="Arial Unicode MS"/>
                </w:rPr>
                <w:t>小计</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782" w:author="ASUS" w:date="2021-04-30T17:24:01Z"/>
        </w:trPr>
        <w:tc>
          <w:tcPr>
            <w:tcW w:w="71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83" w:author="ASUS" w:date="2021-04-30T17:24:01Z"/>
                <w:rFonts w:hint="eastAsia" w:ascii="Arial Unicode MS" w:hAnsi="Arial Unicode MS" w:eastAsia="Arial Unicode MS" w:cs="Arial Unicode MS"/>
              </w:rPr>
            </w:pPr>
            <w:ins w:id="1784" w:author="ASUS" w:date="2021-04-30T17:24:01Z">
              <w:r>
                <w:rPr>
                  <w:rFonts w:hint="eastAsia" w:ascii="Arial Unicode MS" w:hAnsi="Arial Unicode MS" w:eastAsia="Arial Unicode MS" w:cs="Arial Unicode MS"/>
                </w:rPr>
                <w:t>总计</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85" w:author="ASUS" w:date="2021-04-30T17:24:01Z"/>
                <w:rFonts w:hint="eastAsia" w:ascii="Arial Unicode MS" w:hAnsi="Arial Unicode MS" w:eastAsia="Arial Unicode MS" w:cs="Arial Unicode MS"/>
              </w:rPr>
            </w:pPr>
            <w:ins w:id="1786" w:author="ASUS" w:date="2021-04-30T17:24:01Z">
              <w:r>
                <w:rPr>
                  <w:rFonts w:hint="eastAsia" w:ascii="Arial Unicode MS" w:hAnsi="Arial Unicode MS" w:eastAsia="Arial Unicode MS" w:cs="Arial Unicode MS"/>
                </w:rPr>
                <w:t>1</w:t>
              </w:r>
            </w:ins>
            <w:ins w:id="1787" w:author="ASUS" w:date="2021-05-01T15:12:27Z">
              <w:r>
                <w:rPr>
                  <w:rFonts w:hint="eastAsia" w:ascii="Arial Unicode MS" w:hAnsi="Arial Unicode MS" w:eastAsia="Arial Unicode MS" w:cs="Arial Unicode MS"/>
                  <w:lang w:val="en-US" w:eastAsia="zh-CN"/>
                </w:rPr>
                <w:t>200</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88" w:author="ASUS" w:date="2021-04-30T17:24:01Z"/>
                <w:rFonts w:hint="eastAsia" w:ascii="Arial Unicode MS" w:hAnsi="Arial Unicode MS" w:eastAsia="Arial Unicode MS" w:cs="Arial Unicode MS"/>
              </w:rPr>
            </w:pPr>
            <w:ins w:id="1789" w:author="ASUS" w:date="2021-04-30T17:24:01Z">
              <w:r>
                <w:rPr>
                  <w:rFonts w:hint="eastAsia" w:ascii="Arial Unicode MS" w:hAnsi="Arial Unicode MS" w:eastAsia="Arial Unicode MS" w:cs="Arial Unicode MS"/>
                </w:rPr>
                <w:t>——</w:t>
              </w:r>
            </w:ins>
          </w:p>
        </w:tc>
        <w:tc>
          <w:tcPr>
            <w:tcW w:w="749"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790" w:author="ASUS" w:date="2021-04-30T17:24:01Z"/>
                <w:rFonts w:hint="eastAsia" w:ascii="Arial Unicode MS" w:hAnsi="Arial Unicode MS" w:eastAsia="Arial Unicode MS" w:cs="Arial Unicode MS"/>
              </w:rPr>
            </w:pPr>
            <w:ins w:id="1791" w:author="ASUS" w:date="2021-04-30T17:24:01Z">
              <w:r>
                <w:rPr>
                  <w:rFonts w:hint="eastAsia" w:ascii="Arial Unicode MS" w:hAnsi="Arial Unicode MS" w:eastAsia="Arial Unicode MS" w:cs="Arial Unicode MS"/>
                </w:rPr>
                <w:t>——</w:t>
              </w:r>
            </w:ins>
          </w:p>
        </w:tc>
        <w:tc>
          <w:tcPr>
            <w:tcW w:w="983" w:type="dxa"/>
            <w:vAlign w:val="bottom"/>
          </w:tcPr>
          <w:p>
            <w:pPr>
              <w:pageBreakBefore w:val="0"/>
              <w:widowControl w:val="0"/>
              <w:kinsoku/>
              <w:wordWrap/>
              <w:overflowPunct/>
              <w:topLinePunct w:val="0"/>
              <w:autoSpaceDE/>
              <w:autoSpaceDN/>
              <w:bidi w:val="0"/>
              <w:adjustRightInd w:val="0"/>
              <w:snapToGrid w:val="0"/>
              <w:textAlignment w:val="auto"/>
              <w:rPr>
                <w:ins w:id="1792" w:author="ASUS" w:date="2021-04-30T17:24:01Z"/>
                <w:rFonts w:hint="eastAsia" w:ascii="Arial Unicode MS" w:hAnsi="Arial Unicode MS" w:eastAsia="Arial Unicode MS" w:cs="Arial Unicode MS"/>
              </w:rPr>
            </w:pPr>
          </w:p>
        </w:tc>
      </w:tr>
    </w:tbl>
    <w:p>
      <w:pPr>
        <w:rPr>
          <w:ins w:id="1793" w:author="ASUS" w:date="2021-04-30T17:24:01Z"/>
          <w:rFonts w:hint="eastAsia"/>
          <w:lang w:val="en-US" w:eastAsia="zh-CN"/>
        </w:rPr>
      </w:pPr>
    </w:p>
    <w:p>
      <w:pPr>
        <w:pStyle w:val="3"/>
        <w:pageBreakBefore w:val="0"/>
        <w:widowControl w:val="0"/>
        <w:kinsoku/>
        <w:wordWrap/>
        <w:overflowPunct/>
        <w:topLinePunct w:val="0"/>
        <w:autoSpaceDE/>
        <w:autoSpaceDN/>
        <w:bidi w:val="0"/>
        <w:adjustRightInd/>
        <w:snapToGrid/>
        <w:textAlignment w:val="auto"/>
        <w:rPr>
          <w:ins w:id="1794" w:author="ASUS" w:date="2021-04-30T17:24:53Z"/>
          <w:rFonts w:hint="eastAsia"/>
        </w:rPr>
      </w:pPr>
      <w:ins w:id="1795" w:author="ASUS" w:date="2021-04-30T17:25:02Z">
        <w:bookmarkStart w:id="69" w:name="_Toc27661"/>
        <w:r>
          <w:rPr>
            <w:rFonts w:hint="eastAsia"/>
            <w:lang w:val="en-US" w:eastAsia="zh-CN"/>
          </w:rPr>
          <w:t>软件</w:t>
        </w:r>
      </w:ins>
      <w:ins w:id="1796" w:author="ASUS" w:date="2021-04-30T17:25:03Z">
        <w:r>
          <w:rPr>
            <w:rFonts w:hint="eastAsia"/>
            <w:lang w:val="en-US" w:eastAsia="zh-CN"/>
          </w:rPr>
          <w:t>开发</w:t>
        </w:r>
      </w:ins>
      <w:ins w:id="1797" w:author="ASUS" w:date="2021-04-30T17:24:53Z">
        <w:r>
          <w:rPr>
            <w:rFonts w:hint="eastAsia"/>
          </w:rPr>
          <w:t>预算</w:t>
        </w:r>
        <w:bookmarkEnd w:id="69"/>
      </w:ins>
    </w:p>
    <w:tbl>
      <w:tblPr>
        <w:tblStyle w:val="16"/>
        <w:tblW w:w="50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712"/>
        <w:gridCol w:w="1292"/>
        <w:gridCol w:w="1292"/>
        <w:gridCol w:w="749"/>
        <w:gridCol w:w="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798" w:author="ASUS" w:date="2021-04-30T17:24:53Z"/>
        </w:trPr>
        <w:tc>
          <w:tcPr>
            <w:tcW w:w="712" w:type="dxa"/>
            <w:vAlign w:val="center"/>
          </w:tcPr>
          <w:p>
            <w:pPr>
              <w:pageBreakBefore w:val="0"/>
              <w:widowControl w:val="0"/>
              <w:kinsoku/>
              <w:wordWrap/>
              <w:overflowPunct/>
              <w:topLinePunct w:val="0"/>
              <w:autoSpaceDE/>
              <w:autoSpaceDN/>
              <w:bidi w:val="0"/>
              <w:adjustRightInd w:val="0"/>
              <w:snapToGrid w:val="0"/>
              <w:textAlignment w:val="auto"/>
              <w:rPr>
                <w:ins w:id="1799" w:author="ASUS" w:date="2021-04-30T17:24:53Z"/>
                <w:rFonts w:hint="eastAsia" w:ascii="Arial Unicode MS" w:hAnsi="Arial Unicode MS" w:eastAsia="Arial Unicode MS" w:cs="Arial Unicode MS"/>
              </w:rPr>
            </w:pPr>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800" w:author="ASUS" w:date="2021-04-30T17:24:53Z"/>
                <w:rFonts w:hint="eastAsia" w:ascii="Arial Unicode MS" w:hAnsi="Arial Unicode MS" w:eastAsia="Arial Unicode MS" w:cs="Arial Unicode MS"/>
              </w:rPr>
            </w:pPr>
            <w:ins w:id="1801" w:author="ASUS" w:date="2021-04-30T17:24:53Z">
              <w:r>
                <w:rPr>
                  <w:rFonts w:hint="eastAsia" w:ascii="Arial Unicode MS" w:hAnsi="Arial Unicode MS" w:eastAsia="Arial Unicode MS" w:cs="Arial Unicode MS"/>
                </w:rPr>
                <w:t>金额（万元）</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802" w:author="ASUS" w:date="2021-04-30T17:24:53Z"/>
                <w:rFonts w:hint="eastAsia" w:ascii="Arial Unicode MS" w:hAnsi="Arial Unicode MS" w:eastAsia="Arial Unicode MS" w:cs="Arial Unicode MS"/>
              </w:rPr>
            </w:pPr>
            <w:ins w:id="1803" w:author="ASUS" w:date="2021-04-30T17:24:53Z">
              <w:r>
                <w:rPr>
                  <w:rFonts w:hint="eastAsia" w:ascii="Arial Unicode MS" w:hAnsi="Arial Unicode MS" w:eastAsia="Arial Unicode MS" w:cs="Arial Unicode MS"/>
                </w:rPr>
                <w:t>标准（万元）</w:t>
              </w:r>
            </w:ins>
          </w:p>
        </w:tc>
        <w:tc>
          <w:tcPr>
            <w:tcW w:w="749"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804" w:author="ASUS" w:date="2021-04-30T17:24:53Z"/>
                <w:rFonts w:hint="eastAsia" w:ascii="Arial Unicode MS" w:hAnsi="Arial Unicode MS" w:eastAsia="Arial Unicode MS" w:cs="Arial Unicode MS"/>
              </w:rPr>
            </w:pPr>
            <w:ins w:id="1805" w:author="ASUS" w:date="2021-04-30T17:24:53Z">
              <w:r>
                <w:rPr>
                  <w:rFonts w:hint="eastAsia" w:ascii="Arial Unicode MS" w:hAnsi="Arial Unicode MS" w:eastAsia="Arial Unicode MS" w:cs="Arial Unicode MS"/>
                </w:rPr>
                <w:t>计数</w:t>
              </w:r>
            </w:ins>
          </w:p>
        </w:tc>
        <w:tc>
          <w:tcPr>
            <w:tcW w:w="983"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806" w:author="ASUS" w:date="2021-04-30T17:24:53Z"/>
                <w:rFonts w:hint="eastAsia" w:ascii="Arial Unicode MS" w:hAnsi="Arial Unicode MS" w:eastAsia="Arial Unicode MS" w:cs="Arial Unicode MS"/>
              </w:rPr>
            </w:pPr>
            <w:ins w:id="1807" w:author="ASUS" w:date="2021-04-30T17:24:53Z">
              <w:r>
                <w:rPr>
                  <w:rFonts w:hint="eastAsia" w:ascii="Arial Unicode MS" w:hAnsi="Arial Unicode MS" w:eastAsia="Arial Unicode MS" w:cs="Arial Unicode MS"/>
                </w:rPr>
                <w:t>备注</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808" w:author="ASUS" w:date="2021-04-30T17:24:53Z"/>
        </w:trPr>
        <w:tc>
          <w:tcPr>
            <w:tcW w:w="71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809" w:author="ASUS" w:date="2021-04-30T17:24:53Z"/>
                <w:rFonts w:hint="eastAsia" w:ascii="Arial Unicode MS" w:hAnsi="Arial Unicode MS" w:eastAsia="Arial Unicode MS" w:cs="Arial Unicode MS"/>
              </w:rPr>
            </w:pPr>
            <w:ins w:id="1810" w:author="ASUS" w:date="2021-04-30T17:24:53Z">
              <w:r>
                <w:rPr>
                  <w:rFonts w:hint="eastAsia" w:ascii="Arial Unicode MS" w:hAnsi="Arial Unicode MS" w:eastAsia="Arial Unicode MS" w:cs="Arial Unicode MS"/>
                </w:rPr>
                <w:t>工资</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811" w:author="ASUS" w:date="2021-04-30T17:24:53Z"/>
                <w:rFonts w:hint="eastAsia" w:ascii="Arial Unicode MS" w:hAnsi="Arial Unicode MS" w:eastAsia="Arial Unicode MS" w:cs="Arial Unicode MS"/>
                <w:lang w:val="en-US" w:eastAsia="zh-CN"/>
              </w:rPr>
            </w:pPr>
            <w:ins w:id="1812" w:author="ASUS" w:date="2021-05-01T15:11:02Z">
              <w:r>
                <w:rPr>
                  <w:rFonts w:hint="eastAsia" w:ascii="Arial Unicode MS" w:hAnsi="Arial Unicode MS" w:eastAsia="Arial Unicode MS" w:cs="Arial Unicode MS"/>
                  <w:lang w:val="en-US" w:eastAsia="zh-CN"/>
                </w:rPr>
                <w:t>45</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813" w:author="ASUS" w:date="2021-04-30T17:24:53Z"/>
                <w:rFonts w:hint="eastAsia" w:ascii="Arial Unicode MS" w:hAnsi="Arial Unicode MS" w:eastAsia="Arial Unicode MS" w:cs="Arial Unicode MS"/>
              </w:rPr>
            </w:pPr>
            <w:ins w:id="1814" w:author="ASUS" w:date="2021-04-30T17:24:53Z">
              <w:r>
                <w:rPr>
                  <w:rFonts w:hint="eastAsia" w:ascii="Arial Unicode MS" w:hAnsi="Arial Unicode MS" w:eastAsia="Arial Unicode MS" w:cs="Arial Unicode MS"/>
                </w:rPr>
                <w:t>1</w:t>
              </w:r>
            </w:ins>
            <w:ins w:id="1815" w:author="ASUS" w:date="2021-05-01T15:10:36Z">
              <w:r>
                <w:rPr>
                  <w:rFonts w:hint="eastAsia" w:ascii="Arial Unicode MS" w:hAnsi="Arial Unicode MS" w:eastAsia="Arial Unicode MS" w:cs="Arial Unicode MS"/>
                  <w:lang w:val="en-US" w:eastAsia="zh-CN"/>
                </w:rPr>
                <w:t>5</w:t>
              </w:r>
            </w:ins>
          </w:p>
        </w:tc>
        <w:tc>
          <w:tcPr>
            <w:tcW w:w="749"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816" w:author="ASUS" w:date="2021-04-30T17:24:53Z"/>
                <w:rFonts w:hint="eastAsia" w:ascii="Arial Unicode MS" w:hAnsi="Arial Unicode MS" w:eastAsia="Arial Unicode MS" w:cs="Arial Unicode MS"/>
                <w:lang w:val="en-US" w:eastAsia="zh-CN"/>
              </w:rPr>
            </w:pPr>
            <w:ins w:id="1817" w:author="ASUS" w:date="2021-05-01T15:10:48Z">
              <w:r>
                <w:rPr>
                  <w:rFonts w:hint="eastAsia" w:ascii="Arial Unicode MS" w:hAnsi="Arial Unicode MS" w:eastAsia="Arial Unicode MS" w:cs="Arial Unicode MS"/>
                  <w:lang w:val="en-US" w:eastAsia="zh-CN"/>
                </w:rPr>
                <w:t>3</w:t>
              </w:r>
            </w:ins>
          </w:p>
        </w:tc>
        <w:tc>
          <w:tcPr>
            <w:tcW w:w="983"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818" w:author="ASUS" w:date="2021-04-30T17:24:53Z"/>
                <w:rFonts w:hint="eastAsia" w:ascii="Arial Unicode MS" w:hAnsi="Arial Unicode MS" w:eastAsia="Arial Unicode MS" w:cs="Arial Unicode MS"/>
              </w:rPr>
            </w:pPr>
            <w:ins w:id="1819" w:author="ASUS" w:date="2021-04-30T17:24:53Z">
              <w:r>
                <w:rPr>
                  <w:rFonts w:hint="eastAsia" w:ascii="Arial Unicode MS" w:hAnsi="Arial Unicode MS" w:eastAsia="Arial Unicode MS" w:cs="Arial Unicode MS"/>
                </w:rPr>
                <w:t>人·年</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1" w:hRule="atLeast"/>
          <w:ins w:id="1820" w:author="ASUS" w:date="2021-04-30T17:24:53Z"/>
        </w:trPr>
        <w:tc>
          <w:tcPr>
            <w:tcW w:w="71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821" w:author="ASUS" w:date="2021-04-30T17:24:53Z"/>
                <w:rFonts w:hint="eastAsia" w:ascii="Arial Unicode MS" w:hAnsi="Arial Unicode MS" w:eastAsia="Arial Unicode MS" w:cs="Arial Unicode MS"/>
              </w:rPr>
            </w:pPr>
            <w:ins w:id="1822" w:author="ASUS" w:date="2021-04-30T17:24:53Z">
              <w:r>
                <w:rPr>
                  <w:rFonts w:hint="eastAsia" w:ascii="Arial Unicode MS" w:hAnsi="Arial Unicode MS" w:eastAsia="Arial Unicode MS" w:cs="Arial Unicode MS"/>
                </w:rPr>
                <w:t>总计</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823" w:author="ASUS" w:date="2021-04-30T17:24:53Z"/>
                <w:rFonts w:hint="eastAsia" w:ascii="Arial Unicode MS" w:hAnsi="Arial Unicode MS" w:eastAsia="Arial Unicode MS" w:cs="Arial Unicode MS"/>
                <w:lang w:val="en-US" w:eastAsia="zh-CN"/>
              </w:rPr>
            </w:pPr>
            <w:ins w:id="1824" w:author="ASUS" w:date="2021-05-01T15:12:36Z">
              <w:r>
                <w:rPr>
                  <w:rFonts w:hint="eastAsia" w:ascii="Arial Unicode MS" w:hAnsi="Arial Unicode MS" w:eastAsia="Arial Unicode MS" w:cs="Arial Unicode MS"/>
                  <w:lang w:val="en-US" w:eastAsia="zh-CN"/>
                </w:rPr>
                <w:t>350</w:t>
              </w:r>
            </w:ins>
          </w:p>
        </w:tc>
        <w:tc>
          <w:tcPr>
            <w:tcW w:w="1292"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825" w:author="ASUS" w:date="2021-04-30T17:24:53Z"/>
                <w:rFonts w:hint="eastAsia" w:ascii="Arial Unicode MS" w:hAnsi="Arial Unicode MS" w:eastAsia="Arial Unicode MS" w:cs="Arial Unicode MS"/>
              </w:rPr>
            </w:pPr>
            <w:ins w:id="1826" w:author="ASUS" w:date="2021-04-30T17:24:53Z">
              <w:r>
                <w:rPr>
                  <w:rFonts w:hint="eastAsia" w:ascii="Arial Unicode MS" w:hAnsi="Arial Unicode MS" w:eastAsia="Arial Unicode MS" w:cs="Arial Unicode MS"/>
                </w:rPr>
                <w:t>——</w:t>
              </w:r>
            </w:ins>
          </w:p>
        </w:tc>
        <w:tc>
          <w:tcPr>
            <w:tcW w:w="749" w:type="dxa"/>
            <w:vAlign w:val="bottom"/>
          </w:tcPr>
          <w:p>
            <w:pPr>
              <w:pageBreakBefore w:val="0"/>
              <w:widowControl w:val="0"/>
              <w:kinsoku/>
              <w:wordWrap/>
              <w:overflowPunct/>
              <w:topLinePunct w:val="0"/>
              <w:autoSpaceDE/>
              <w:autoSpaceDN/>
              <w:bidi w:val="0"/>
              <w:adjustRightInd w:val="0"/>
              <w:snapToGrid w:val="0"/>
              <w:ind w:firstLine="0" w:firstLineChars="0"/>
              <w:textAlignment w:val="auto"/>
              <w:rPr>
                <w:ins w:id="1827" w:author="ASUS" w:date="2021-04-30T17:24:53Z"/>
                <w:rFonts w:hint="eastAsia" w:ascii="Arial Unicode MS" w:hAnsi="Arial Unicode MS" w:eastAsia="Arial Unicode MS" w:cs="Arial Unicode MS"/>
              </w:rPr>
            </w:pPr>
            <w:ins w:id="1828" w:author="ASUS" w:date="2021-04-30T17:24:53Z">
              <w:r>
                <w:rPr>
                  <w:rFonts w:hint="eastAsia" w:ascii="Arial Unicode MS" w:hAnsi="Arial Unicode MS" w:eastAsia="Arial Unicode MS" w:cs="Arial Unicode MS"/>
                </w:rPr>
                <w:t>——</w:t>
              </w:r>
            </w:ins>
          </w:p>
        </w:tc>
        <w:tc>
          <w:tcPr>
            <w:tcW w:w="983" w:type="dxa"/>
            <w:vAlign w:val="bottom"/>
          </w:tcPr>
          <w:p>
            <w:pPr>
              <w:pageBreakBefore w:val="0"/>
              <w:widowControl w:val="0"/>
              <w:kinsoku/>
              <w:wordWrap/>
              <w:overflowPunct/>
              <w:topLinePunct w:val="0"/>
              <w:autoSpaceDE/>
              <w:autoSpaceDN/>
              <w:bidi w:val="0"/>
              <w:adjustRightInd w:val="0"/>
              <w:snapToGrid w:val="0"/>
              <w:textAlignment w:val="auto"/>
              <w:rPr>
                <w:ins w:id="1829" w:author="ASUS" w:date="2021-04-30T17:24:53Z"/>
                <w:rFonts w:hint="eastAsia" w:ascii="Arial Unicode MS" w:hAnsi="Arial Unicode MS" w:eastAsia="Arial Unicode MS" w:cs="Arial Unicode MS"/>
              </w:rPr>
            </w:pPr>
          </w:p>
        </w:tc>
      </w:tr>
    </w:tbl>
    <w:p>
      <w:pPr>
        <w:ind w:firstLine="0" w:firstLineChars="0"/>
        <w:rPr>
          <w:ins w:id="1830" w:author="ASUS" w:date="2021-04-30T17:25:14Z"/>
          <w:rFonts w:hint="eastAsia"/>
          <w:lang w:val="en-US" w:eastAsia="zh-CN"/>
        </w:rPr>
      </w:pPr>
    </w:p>
    <w:p>
      <w:pPr>
        <w:pStyle w:val="3"/>
        <w:rPr>
          <w:ins w:id="1831" w:author="ASUS" w:date="2021-04-30T17:25:22Z"/>
          <w:rFonts w:hint="eastAsia"/>
          <w:lang w:val="en-US" w:eastAsia="zh-CN"/>
        </w:rPr>
      </w:pPr>
      <w:ins w:id="1832" w:author="ASUS" w:date="2021-04-30T17:25:15Z">
        <w:bookmarkStart w:id="70" w:name="_Toc9349"/>
        <w:r>
          <w:rPr>
            <w:rFonts w:hint="eastAsia"/>
            <w:lang w:val="en-US" w:eastAsia="zh-CN"/>
          </w:rPr>
          <w:t>总</w:t>
        </w:r>
      </w:ins>
      <w:ins w:id="1833" w:author="ASUS" w:date="2021-04-30T17:25:17Z">
        <w:r>
          <w:rPr>
            <w:rFonts w:hint="eastAsia"/>
            <w:lang w:val="en-US" w:eastAsia="zh-CN"/>
          </w:rPr>
          <w:t>预算</w:t>
        </w:r>
      </w:ins>
      <w:ins w:id="1834" w:author="ASUS" w:date="2021-04-30T17:25:19Z">
        <w:r>
          <w:rPr>
            <w:rFonts w:hint="eastAsia"/>
            <w:lang w:val="en-US" w:eastAsia="zh-CN"/>
          </w:rPr>
          <w:t>表</w:t>
        </w:r>
        <w:bookmarkEnd w:id="70"/>
      </w:ins>
    </w:p>
    <w:tbl>
      <w:tblPr>
        <w:tblStyle w:val="17"/>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81"/>
        <w:gridCol w:w="49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1835" w:author="ASUS" w:date="2021-04-30T17:25:52Z"/>
        </w:trPr>
        <w:tc>
          <w:tcPr>
            <w:tcW w:w="4981" w:type="dxa"/>
          </w:tcPr>
          <w:p>
            <w:pPr>
              <w:rPr>
                <w:ins w:id="1836" w:author="ASUS" w:date="2021-04-30T17:25:52Z"/>
                <w:rFonts w:hint="eastAsia"/>
                <w:vertAlign w:val="baseline"/>
                <w:lang w:val="en-US" w:eastAsia="zh-CN"/>
              </w:rPr>
            </w:pPr>
            <w:ins w:id="1837" w:author="ASUS" w:date="2021-04-30T17:25:57Z">
              <w:r>
                <w:rPr>
                  <w:rFonts w:hint="eastAsia"/>
                  <w:lang w:val="en-US" w:eastAsia="zh-CN"/>
                </w:rPr>
                <w:t>项目</w:t>
              </w:r>
            </w:ins>
          </w:p>
        </w:tc>
        <w:tc>
          <w:tcPr>
            <w:tcW w:w="4981" w:type="dxa"/>
          </w:tcPr>
          <w:p>
            <w:pPr>
              <w:rPr>
                <w:ins w:id="1838" w:author="ASUS" w:date="2021-04-30T17:25:52Z"/>
                <w:rFonts w:hint="eastAsia"/>
                <w:vertAlign w:val="baseline"/>
                <w:lang w:val="en-US" w:eastAsia="zh-CN"/>
              </w:rPr>
            </w:pPr>
            <w:ins w:id="1839" w:author="ASUS" w:date="2021-04-30T17:26:00Z">
              <w:r>
                <w:rPr>
                  <w:rFonts w:hint="eastAsia"/>
                  <w:vertAlign w:val="baseline"/>
                  <w:lang w:val="en-US" w:eastAsia="zh-CN"/>
                </w:rPr>
                <w:t>费用</w:t>
              </w:r>
            </w:ins>
            <w:ins w:id="1840" w:author="ASUS" w:date="2021-04-30T17:26:03Z">
              <w:r>
                <w:rPr>
                  <w:rFonts w:hint="eastAsia"/>
                  <w:vertAlign w:val="baseline"/>
                  <w:lang w:val="en-US" w:eastAsia="zh-CN"/>
                </w:rPr>
                <w:t>估算</w:t>
              </w:r>
            </w:ins>
            <w:ins w:id="1841" w:author="ASUS" w:date="2021-04-30T17:26:05Z">
              <w:r>
                <w:rPr>
                  <w:rFonts w:hint="eastAsia"/>
                  <w:vertAlign w:val="baseline"/>
                  <w:lang w:val="en-US" w:eastAsia="zh-CN"/>
                </w:rPr>
                <w:t>（</w:t>
              </w:r>
            </w:ins>
            <w:ins w:id="1842" w:author="ASUS" w:date="2021-04-30T17:26:07Z">
              <w:r>
                <w:rPr>
                  <w:rFonts w:hint="eastAsia"/>
                  <w:vertAlign w:val="baseline"/>
                  <w:lang w:val="en-US" w:eastAsia="zh-CN"/>
                </w:rPr>
                <w:t>万元</w:t>
              </w:r>
            </w:ins>
            <w:ins w:id="1843" w:author="ASUS" w:date="2021-04-30T17:26:05Z">
              <w:r>
                <w:rPr>
                  <w:rFonts w:hint="eastAsia"/>
                  <w:vertAlign w:val="baseline"/>
                  <w:lang w:val="en-US" w:eastAsia="zh-CN"/>
                </w:rPr>
                <w:t>）</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1844" w:author="ASUS" w:date="2021-04-30T17:25:52Z"/>
        </w:trPr>
        <w:tc>
          <w:tcPr>
            <w:tcW w:w="4981" w:type="dxa"/>
          </w:tcPr>
          <w:p>
            <w:pPr>
              <w:rPr>
                <w:ins w:id="1845" w:author="ASUS" w:date="2021-04-30T17:25:52Z"/>
                <w:rFonts w:hint="eastAsia"/>
                <w:vertAlign w:val="baseline"/>
                <w:lang w:val="en-US" w:eastAsia="zh-CN"/>
              </w:rPr>
            </w:pPr>
            <w:ins w:id="1846" w:author="ASUS" w:date="2021-04-30T17:26:15Z">
              <w:r>
                <w:rPr>
                  <w:rFonts w:hint="eastAsia"/>
                  <w:vertAlign w:val="baseline"/>
                  <w:lang w:val="en-US" w:eastAsia="zh-CN"/>
                </w:rPr>
                <w:t>中文</w:t>
              </w:r>
            </w:ins>
            <w:ins w:id="1847" w:author="ASUS" w:date="2021-04-30T17:26:16Z">
              <w:r>
                <w:rPr>
                  <w:rFonts w:hint="eastAsia"/>
                  <w:vertAlign w:val="baseline"/>
                  <w:lang w:val="en-US" w:eastAsia="zh-CN"/>
                </w:rPr>
                <w:t>翻译</w:t>
              </w:r>
            </w:ins>
          </w:p>
        </w:tc>
        <w:tc>
          <w:tcPr>
            <w:tcW w:w="4981" w:type="dxa"/>
          </w:tcPr>
          <w:p>
            <w:pPr>
              <w:rPr>
                <w:ins w:id="1848" w:author="ASUS" w:date="2021-04-30T17:25:52Z"/>
                <w:rFonts w:hint="eastAsia"/>
                <w:vertAlign w:val="baseline"/>
                <w:lang w:val="en-US" w:eastAsia="zh-CN"/>
              </w:rPr>
            </w:pPr>
            <w:ins w:id="1849" w:author="ASUS" w:date="2021-04-30T17:27:02Z">
              <w:r>
                <w:rPr>
                  <w:rFonts w:hint="eastAsia"/>
                  <w:vertAlign w:val="baseline"/>
                  <w:lang w:val="en-US" w:eastAsia="zh-CN"/>
                </w:rPr>
                <w:t>15</w:t>
              </w:r>
            </w:ins>
            <w:ins w:id="1850" w:author="ASUS" w:date="2021-04-30T17:27:03Z">
              <w:r>
                <w:rPr>
                  <w:rFonts w:hint="eastAsia"/>
                  <w:vertAlign w:val="baseline"/>
                  <w:lang w:val="en-US" w:eastAsia="zh-CN"/>
                </w:rPr>
                <w:t>00</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1851" w:author="ASUS" w:date="2021-04-30T17:25:52Z"/>
        </w:trPr>
        <w:tc>
          <w:tcPr>
            <w:tcW w:w="4981" w:type="dxa"/>
          </w:tcPr>
          <w:p>
            <w:pPr>
              <w:rPr>
                <w:ins w:id="1852" w:author="ASUS" w:date="2021-04-30T17:25:52Z"/>
                <w:rFonts w:hint="eastAsia"/>
                <w:vertAlign w:val="baseline"/>
                <w:lang w:val="en-US" w:eastAsia="zh-CN"/>
              </w:rPr>
            </w:pPr>
            <w:ins w:id="1853" w:author="ASUS" w:date="2021-04-30T17:26:28Z">
              <w:r>
                <w:rPr>
                  <w:rFonts w:hint="eastAsia"/>
                  <w:vertAlign w:val="baseline"/>
                  <w:lang w:val="en-US" w:eastAsia="zh-CN"/>
                </w:rPr>
                <w:t>英文</w:t>
              </w:r>
            </w:ins>
            <w:ins w:id="1854" w:author="ASUS" w:date="2021-04-30T17:26:29Z">
              <w:r>
                <w:rPr>
                  <w:rFonts w:hint="eastAsia"/>
                  <w:vertAlign w:val="baseline"/>
                  <w:lang w:val="en-US" w:eastAsia="zh-CN"/>
                </w:rPr>
                <w:t>翻译</w:t>
              </w:r>
            </w:ins>
          </w:p>
        </w:tc>
        <w:tc>
          <w:tcPr>
            <w:tcW w:w="4981" w:type="dxa"/>
          </w:tcPr>
          <w:p>
            <w:pPr>
              <w:rPr>
                <w:ins w:id="1855" w:author="ASUS" w:date="2021-04-30T17:25:52Z"/>
                <w:rFonts w:hint="eastAsia"/>
                <w:vertAlign w:val="baseline"/>
                <w:lang w:val="en-US" w:eastAsia="zh-CN"/>
              </w:rPr>
            </w:pPr>
            <w:ins w:id="1856" w:author="ASUS" w:date="2021-04-30T17:26:58Z">
              <w:r>
                <w:rPr>
                  <w:rFonts w:hint="eastAsia"/>
                  <w:vertAlign w:val="baseline"/>
                  <w:lang w:val="en-US" w:eastAsia="zh-CN"/>
                </w:rPr>
                <w:t>2000</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1857" w:author="ASUS" w:date="2021-04-30T17:25:52Z"/>
        </w:trPr>
        <w:tc>
          <w:tcPr>
            <w:tcW w:w="4981" w:type="dxa"/>
          </w:tcPr>
          <w:p>
            <w:pPr>
              <w:rPr>
                <w:ins w:id="1858" w:author="ASUS" w:date="2021-04-30T17:25:52Z"/>
                <w:rFonts w:hint="eastAsia"/>
                <w:vertAlign w:val="baseline"/>
                <w:lang w:val="en-US" w:eastAsia="zh-CN"/>
              </w:rPr>
            </w:pPr>
            <w:ins w:id="1859" w:author="ASUS" w:date="2021-04-30T17:26:32Z">
              <w:r>
                <w:rPr>
                  <w:rFonts w:hint="eastAsia"/>
                  <w:vertAlign w:val="baseline"/>
                  <w:lang w:val="en-US" w:eastAsia="zh-CN"/>
                </w:rPr>
                <w:t>视频</w:t>
              </w:r>
            </w:ins>
            <w:ins w:id="1860" w:author="ASUS" w:date="2021-04-30T17:26:33Z">
              <w:r>
                <w:rPr>
                  <w:rFonts w:hint="eastAsia"/>
                  <w:vertAlign w:val="baseline"/>
                  <w:lang w:val="en-US" w:eastAsia="zh-CN"/>
                </w:rPr>
                <w:t>制作</w:t>
              </w:r>
            </w:ins>
          </w:p>
        </w:tc>
        <w:tc>
          <w:tcPr>
            <w:tcW w:w="4981" w:type="dxa"/>
          </w:tcPr>
          <w:p>
            <w:pPr>
              <w:rPr>
                <w:ins w:id="1861" w:author="ASUS" w:date="2021-04-30T17:25:52Z"/>
                <w:rFonts w:hint="eastAsia"/>
                <w:vertAlign w:val="baseline"/>
                <w:lang w:val="en-US" w:eastAsia="zh-CN"/>
              </w:rPr>
            </w:pPr>
            <w:ins w:id="1862" w:author="ASUS" w:date="2021-04-30T17:26:55Z">
              <w:r>
                <w:rPr>
                  <w:rFonts w:hint="eastAsia"/>
                  <w:vertAlign w:val="baseline"/>
                  <w:lang w:val="en-US" w:eastAsia="zh-CN"/>
                </w:rPr>
                <w:t>1</w:t>
              </w:r>
            </w:ins>
            <w:ins w:id="1863" w:author="ASUS" w:date="2021-04-30T17:27:37Z">
              <w:r>
                <w:rPr>
                  <w:rFonts w:hint="eastAsia"/>
                  <w:vertAlign w:val="baseline"/>
                  <w:lang w:val="en-US" w:eastAsia="zh-CN"/>
                </w:rPr>
                <w:t>2</w:t>
              </w:r>
            </w:ins>
            <w:ins w:id="1864" w:author="ASUS" w:date="2021-04-30T17:26:55Z">
              <w:r>
                <w:rPr>
                  <w:rFonts w:hint="eastAsia"/>
                  <w:vertAlign w:val="baseline"/>
                  <w:lang w:val="en-US" w:eastAsia="zh-CN"/>
                </w:rPr>
                <w:t>00</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1865" w:author="ASUS" w:date="2021-04-30T17:25:52Z"/>
        </w:trPr>
        <w:tc>
          <w:tcPr>
            <w:tcW w:w="4981" w:type="dxa"/>
          </w:tcPr>
          <w:p>
            <w:pPr>
              <w:rPr>
                <w:ins w:id="1866" w:author="ASUS" w:date="2021-04-30T17:25:52Z"/>
                <w:rFonts w:hint="eastAsia"/>
                <w:vertAlign w:val="baseline"/>
                <w:lang w:val="en-US" w:eastAsia="zh-CN"/>
              </w:rPr>
            </w:pPr>
            <w:ins w:id="1867" w:author="ASUS" w:date="2021-04-30T17:26:37Z">
              <w:r>
                <w:rPr>
                  <w:rFonts w:hint="eastAsia"/>
                  <w:vertAlign w:val="baseline"/>
                  <w:lang w:val="en-US" w:eastAsia="zh-CN"/>
                </w:rPr>
                <w:t>软件</w:t>
              </w:r>
            </w:ins>
            <w:ins w:id="1868" w:author="ASUS" w:date="2021-04-30T17:26:38Z">
              <w:r>
                <w:rPr>
                  <w:rFonts w:hint="eastAsia"/>
                  <w:vertAlign w:val="baseline"/>
                  <w:lang w:val="en-US" w:eastAsia="zh-CN"/>
                </w:rPr>
                <w:t>开发</w:t>
              </w:r>
            </w:ins>
          </w:p>
        </w:tc>
        <w:tc>
          <w:tcPr>
            <w:tcW w:w="4981" w:type="dxa"/>
          </w:tcPr>
          <w:p>
            <w:pPr>
              <w:rPr>
                <w:ins w:id="1869" w:author="ASUS" w:date="2021-04-30T17:25:52Z"/>
                <w:rFonts w:hint="eastAsia"/>
                <w:vertAlign w:val="baseline"/>
                <w:lang w:val="en-US" w:eastAsia="zh-CN"/>
              </w:rPr>
            </w:pPr>
            <w:ins w:id="1870" w:author="ASUS" w:date="2021-04-30T17:26:42Z">
              <w:r>
                <w:rPr>
                  <w:rFonts w:hint="eastAsia"/>
                  <w:vertAlign w:val="baseline"/>
                  <w:lang w:val="en-US" w:eastAsia="zh-CN"/>
                </w:rPr>
                <w:t>3</w:t>
              </w:r>
            </w:ins>
            <w:ins w:id="1871" w:author="ASUS" w:date="2021-04-30T17:27:26Z">
              <w:r>
                <w:rPr>
                  <w:rFonts w:hint="eastAsia"/>
                  <w:vertAlign w:val="baseline"/>
                  <w:lang w:val="en-US" w:eastAsia="zh-CN"/>
                </w:rPr>
                <w:t>5</w:t>
              </w:r>
            </w:ins>
            <w:ins w:id="1872" w:author="ASUS" w:date="2021-04-30T17:26:43Z">
              <w:r>
                <w:rPr>
                  <w:rFonts w:hint="eastAsia"/>
                  <w:vertAlign w:val="baseline"/>
                  <w:lang w:val="en-US" w:eastAsia="zh-CN"/>
                </w:rPr>
                <w:t>0</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1873" w:author="ASUS" w:date="2021-04-30T17:27:11Z"/>
        </w:trPr>
        <w:tc>
          <w:tcPr>
            <w:tcW w:w="4981" w:type="dxa"/>
          </w:tcPr>
          <w:p>
            <w:pPr>
              <w:rPr>
                <w:ins w:id="1874" w:author="ASUS" w:date="2021-04-30T17:27:11Z"/>
                <w:rFonts w:hint="eastAsia"/>
                <w:vertAlign w:val="baseline"/>
                <w:lang w:val="en-US" w:eastAsia="zh-CN"/>
              </w:rPr>
            </w:pPr>
            <w:ins w:id="1875" w:author="ASUS" w:date="2021-04-30T17:27:14Z">
              <w:r>
                <w:rPr>
                  <w:rFonts w:hint="eastAsia"/>
                  <w:vertAlign w:val="baseline"/>
                  <w:lang w:val="en-US" w:eastAsia="zh-CN"/>
                </w:rPr>
                <w:t>总计</w:t>
              </w:r>
            </w:ins>
          </w:p>
        </w:tc>
        <w:tc>
          <w:tcPr>
            <w:tcW w:w="4981" w:type="dxa"/>
          </w:tcPr>
          <w:p>
            <w:pPr>
              <w:rPr>
                <w:ins w:id="1876" w:author="ASUS" w:date="2021-04-30T17:27:11Z"/>
                <w:rFonts w:hint="eastAsia"/>
                <w:vertAlign w:val="baseline"/>
                <w:lang w:val="en-US" w:eastAsia="zh-CN"/>
              </w:rPr>
            </w:pPr>
            <w:ins w:id="1877" w:author="ASUS" w:date="2021-04-30T17:29:11Z">
              <w:r>
                <w:rPr>
                  <w:rFonts w:hint="eastAsia"/>
                  <w:vertAlign w:val="baseline"/>
                  <w:lang w:val="en-US" w:eastAsia="zh-CN"/>
                </w:rPr>
                <w:t>50</w:t>
              </w:r>
            </w:ins>
            <w:ins w:id="1878" w:author="ASUS" w:date="2021-04-30T17:29:12Z">
              <w:r>
                <w:rPr>
                  <w:rFonts w:hint="eastAsia"/>
                  <w:vertAlign w:val="baseline"/>
                  <w:lang w:val="en-US" w:eastAsia="zh-CN"/>
                </w:rPr>
                <w:t>50</w:t>
              </w:r>
            </w:ins>
          </w:p>
        </w:tc>
      </w:tr>
    </w:tbl>
    <w:p>
      <w:pPr>
        <w:ind w:firstLine="0" w:firstLineChars="0"/>
        <w:rPr>
          <w:ins w:id="1879" w:author="ASUS" w:date="2021-04-30T17:07:42Z"/>
          <w:rFonts w:hint="eastAsia"/>
          <w:lang w:val="en-US" w:eastAsia="zh-CN"/>
        </w:rPr>
        <w:sectPr>
          <w:pgSz w:w="11906" w:h="16838"/>
          <w:pgMar w:top="1440" w:right="1080" w:bottom="1440" w:left="1080" w:header="851" w:footer="992" w:gutter="0"/>
          <w:cols w:space="425" w:num="1"/>
          <w:docGrid w:type="lines" w:linePitch="312" w:charSpace="0"/>
        </w:sectPr>
      </w:pPr>
    </w:p>
    <w:p>
      <w:pPr>
        <w:pStyle w:val="2"/>
        <w:bidi w:val="0"/>
        <w:rPr>
          <w:rFonts w:hint="eastAsia"/>
          <w:lang w:val="en-US" w:eastAsia="zh-CN"/>
        </w:rPr>
      </w:pPr>
      <w:ins w:id="1880" w:author="ASUS" w:date="2021-04-30T17:07:12Z">
        <w:bookmarkStart w:id="71" w:name="_Toc3974"/>
        <w:r>
          <w:rPr>
            <w:rFonts w:hint="eastAsia"/>
            <w:lang w:val="en-US" w:eastAsia="zh-CN"/>
          </w:rPr>
          <w:t>试验</w:t>
        </w:r>
      </w:ins>
      <w:ins w:id="1881" w:author="ASUS" w:date="2021-04-30T17:07:19Z">
        <w:r>
          <w:rPr>
            <w:rFonts w:hint="eastAsia"/>
            <w:lang w:val="en-US" w:eastAsia="zh-CN"/>
          </w:rPr>
          <w:t>工程</w:t>
        </w:r>
      </w:ins>
      <w:del w:id="1882" w:author="ASUS" w:date="2021-04-30T17:07:09Z">
        <w:r>
          <w:rPr>
            <w:rFonts w:hint="eastAsia"/>
            <w:lang w:val="en-US" w:eastAsia="zh-CN"/>
          </w:rPr>
          <w:delText>已</w:delText>
        </w:r>
      </w:del>
      <w:del w:id="1883" w:author="ASUS" w:date="2021-04-30T17:07:07Z">
        <w:r>
          <w:rPr>
            <w:rFonts w:hint="eastAsia"/>
            <w:lang w:val="en-US" w:eastAsia="zh-CN"/>
          </w:rPr>
          <w:delText>经进</w:delText>
        </w:r>
      </w:del>
      <w:del w:id="1884" w:author="ASUS" w:date="2021-04-30T17:07:06Z">
        <w:r>
          <w:rPr>
            <w:rFonts w:hint="eastAsia"/>
            <w:lang w:val="en-US" w:eastAsia="zh-CN"/>
          </w:rPr>
          <w:delText>行的尝试</w:delText>
        </w:r>
        <w:bookmarkEnd w:id="59"/>
        <w:bookmarkEnd w:id="60"/>
        <w:bookmarkEnd w:id="71"/>
      </w:del>
    </w:p>
    <w:p>
      <w:pPr>
        <w:rPr>
          <w:rFonts w:hint="default"/>
          <w:lang w:val="en-US" w:eastAsia="zh-CN"/>
        </w:rPr>
      </w:pPr>
      <w:r>
        <w:rPr>
          <w:rFonts w:hint="eastAsia"/>
          <w:lang w:val="en-US" w:eastAsia="zh-CN"/>
        </w:rPr>
        <w:t>从2020年3月开始，我们邀请缅甸巴利专家参与我们的项目。开始了初期的尝试。通过这些试验项目，逐渐优化的翻译流程，以及软件。并完成部分巴利三藏的中文译文。</w:t>
      </w:r>
    </w:p>
    <w:p>
      <w:pPr>
        <w:ind w:left="0" w:leftChars="0" w:firstLine="0" w:firstLineChars="0"/>
        <w:rPr>
          <w:rFonts w:hint="eastAsia"/>
          <w:lang w:val="en-US" w:eastAsia="zh-CN"/>
        </w:rPr>
      </w:pPr>
      <w:r>
        <w:drawing>
          <wp:inline distT="0" distB="0" distL="114300" distR="114300">
            <wp:extent cx="6166485" cy="3468370"/>
            <wp:effectExtent l="0" t="0" r="5715" b="6350"/>
            <wp:docPr id="4"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ChangeAspect="1"/>
                    </pic:cNvPicPr>
                  </pic:nvPicPr>
                  <pic:blipFill>
                    <a:blip r:embed="rId48"/>
                    <a:stretch>
                      <a:fillRect/>
                    </a:stretch>
                  </pic:blipFill>
                  <pic:spPr>
                    <a:xfrm>
                      <a:off x="0" y="0"/>
                      <a:ext cx="6166485" cy="3468370"/>
                    </a:xfrm>
                    <a:prstGeom prst="rect">
                      <a:avLst/>
                    </a:prstGeom>
                  </pic:spPr>
                </pic:pic>
              </a:graphicData>
            </a:graphic>
          </wp:inline>
        </w:drawing>
      </w:r>
    </w:p>
    <w:p>
      <w:pPr>
        <w:rPr>
          <w:rFonts w:hint="default"/>
          <w:lang w:val="en-US" w:eastAsia="zh-CN"/>
        </w:rPr>
      </w:pPr>
      <w:r>
        <mc:AlternateContent>
          <mc:Choice Requires="wps">
            <w:drawing>
              <wp:anchor distT="0" distB="0" distL="114300" distR="114300" simplePos="0" relativeHeight="251977728" behindDoc="0" locked="0" layoutInCell="1" allowOverlap="1">
                <wp:simplePos x="0" y="0"/>
                <wp:positionH relativeFrom="column">
                  <wp:posOffset>-484505</wp:posOffset>
                </wp:positionH>
                <wp:positionV relativeFrom="paragraph">
                  <wp:posOffset>44450</wp:posOffset>
                </wp:positionV>
                <wp:extent cx="1876425" cy="521970"/>
                <wp:effectExtent l="22225" t="22225" r="82550" b="644525"/>
                <wp:wrapNone/>
                <wp:docPr id="11" name="圆角矩形标注 8"/>
                <wp:cNvGraphicFramePr/>
                <a:graphic xmlns:a="http://schemas.openxmlformats.org/drawingml/2006/main">
                  <a:graphicData uri="http://schemas.microsoft.com/office/word/2010/wordprocessingShape">
                    <wps:wsp>
                      <wps:cNvSpPr/>
                      <wps:spPr>
                        <a:xfrm>
                          <a:off x="0" y="0"/>
                          <a:ext cx="1876425" cy="521970"/>
                        </a:xfrm>
                        <a:prstGeom prst="wedgeRoundRectCallout">
                          <a:avLst>
                            <a:gd name="adj1" fmla="val 20592"/>
                            <a:gd name="adj2" fmla="val 154987"/>
                            <a:gd name="adj3" fmla="val 16667"/>
                          </a:avLst>
                        </a:prstGeom>
                        <a:solidFill>
                          <a:schemeClr val="bg1">
                            <a:alpha val="54000"/>
                          </a:schemeClr>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pPr>
                              <w:pStyle w:val="12"/>
                              <w:kinsoku/>
                              <w:ind w:left="0"/>
                              <w:jc w:val="center"/>
                              <w:rPr>
                                <w:sz w:val="24"/>
                                <w:szCs w:val="24"/>
                              </w:rPr>
                            </w:pPr>
                            <w:r>
                              <w:rPr>
                                <w:rFonts w:asciiTheme="minorAscii" w:hAnsiTheme="minorBidi" w:eastAsiaTheme="minorEastAsia"/>
                                <w:color w:val="000000" w:themeColor="text1"/>
                                <w:kern w:val="24"/>
                                <w:sz w:val="24"/>
                                <w:szCs w:val="24"/>
                                <w14:textFill>
                                  <w14:solidFill>
                                    <w14:schemeClr w14:val="tx1"/>
                                  </w14:solidFill>
                                </w14:textFill>
                              </w:rPr>
                              <w:t>注释引用自动编号</w:t>
                            </w:r>
                          </w:p>
                        </w:txbxContent>
                      </wps:txbx>
                      <wps:bodyPr rtlCol="0" anchor="ctr"/>
                    </wps:wsp>
                  </a:graphicData>
                </a:graphic>
              </wp:anchor>
            </w:drawing>
          </mc:Choice>
          <mc:Fallback>
            <w:pict>
              <v:shape id="圆角矩形标注 8" o:spid="_x0000_s1026" o:spt="62" type="#_x0000_t62" style="position:absolute;left:0pt;margin-left:-38.15pt;margin-top:3.5pt;height:41.1pt;width:147.75pt;z-index:251977728;v-text-anchor:middle;mso-width-relative:page;mso-height-relative:page;" fillcolor="#FFFFFF [3212]" filled="t" stroked="t" coordsize="21600,21600" o:gfxdata="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KphCCba&#10;AAAACAEAAA8AAAAAAAAAAQAgAAAAIgAAAGRycy9kb3ducmV2LnhtbFBLAQIUABQAAAAIAIdO4kCE&#10;O16HkAIAADcFAAAOAAAAAAAAAAEAIAAAACkBAABkcnMvZTJvRG9jLnhtbFBLBQYAAAAABgAGAFkB&#10;AAArBgAAAAA=&#10;" adj="15248,44277,14400">
                <v:fill on="t" opacity="35389f" focussize="0,0"/>
                <v:stroke weight="1pt" color="#41719C [3204]" miterlimit="8" joinstyle="miter"/>
                <v:imagedata o:title=""/>
                <o:lock v:ext="edit" aspectratio="f"/>
                <v:shadow on="t" color="#000000" opacity="26214f" offset="2.12133858267717pt,2.12133858267717pt" origin="-32768f,-32768f" matrix="65536f,0f,0f,65536f"/>
                <v:textbox>
                  <w:txbxContent>
                    <w:p>
                      <w:pPr>
                        <w:pStyle w:val="12"/>
                        <w:kinsoku/>
                        <w:ind w:left="0"/>
                        <w:jc w:val="center"/>
                        <w:rPr>
                          <w:sz w:val="24"/>
                          <w:szCs w:val="24"/>
                        </w:rPr>
                      </w:pPr>
                      <w:r>
                        <w:rPr>
                          <w:rFonts w:asciiTheme="minorAscii" w:hAnsiTheme="minorBidi" w:eastAsiaTheme="minorEastAsia"/>
                          <w:color w:val="000000" w:themeColor="text1"/>
                          <w:kern w:val="24"/>
                          <w:sz w:val="24"/>
                          <w:szCs w:val="24"/>
                          <w14:textFill>
                            <w14:solidFill>
                              <w14:schemeClr w14:val="tx1"/>
                            </w14:solidFill>
                          </w14:textFill>
                        </w:rPr>
                        <w:t>注释引用自动编号</w:t>
                      </w:r>
                    </w:p>
                  </w:txbxContent>
                </v:textbox>
              </v:shape>
            </w:pict>
          </mc:Fallback>
        </mc:AlternateContent>
      </w:r>
    </w:p>
    <w:p>
      <w:r>
        <mc:AlternateContent>
          <mc:Choice Requires="wps">
            <w:drawing>
              <wp:anchor distT="0" distB="0" distL="114300" distR="114300" simplePos="0" relativeHeight="251974656" behindDoc="0" locked="0" layoutInCell="1" allowOverlap="1">
                <wp:simplePos x="0" y="0"/>
                <wp:positionH relativeFrom="column">
                  <wp:posOffset>-332105</wp:posOffset>
                </wp:positionH>
                <wp:positionV relativeFrom="paragraph">
                  <wp:posOffset>3107690</wp:posOffset>
                </wp:positionV>
                <wp:extent cx="1481455" cy="466090"/>
                <wp:effectExtent l="22225" t="445770" r="81280" b="78740"/>
                <wp:wrapNone/>
                <wp:docPr id="6" name="圆角矩形标注 5"/>
                <wp:cNvGraphicFramePr/>
                <a:graphic xmlns:a="http://schemas.openxmlformats.org/drawingml/2006/main">
                  <a:graphicData uri="http://schemas.microsoft.com/office/word/2010/wordprocessingShape">
                    <wps:wsp>
                      <wps:cNvSpPr/>
                      <wps:spPr>
                        <a:xfrm>
                          <a:off x="0" y="0"/>
                          <a:ext cx="1481455" cy="466090"/>
                        </a:xfrm>
                        <a:prstGeom prst="wedgeRoundRectCallout">
                          <a:avLst>
                            <a:gd name="adj1" fmla="val 16523"/>
                            <a:gd name="adj2" fmla="val -138835"/>
                            <a:gd name="adj3" fmla="val 16667"/>
                          </a:avLst>
                        </a:prstGeom>
                        <a:solidFill>
                          <a:schemeClr val="bg1">
                            <a:alpha val="54000"/>
                          </a:schemeClr>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pPr>
                              <w:pStyle w:val="12"/>
                              <w:kinsoku/>
                              <w:ind w:left="0"/>
                              <w:jc w:val="center"/>
                              <w:rPr>
                                <w:sz w:val="24"/>
                                <w:szCs w:val="24"/>
                              </w:rPr>
                            </w:pPr>
                            <w:r>
                              <w:rPr>
                                <w:rFonts w:asciiTheme="minorAscii" w:hAnsiTheme="minorBidi" w:eastAsiaTheme="minorEastAsia"/>
                                <w:color w:val="000000" w:themeColor="text1"/>
                                <w:kern w:val="24"/>
                                <w:sz w:val="24"/>
                                <w:szCs w:val="24"/>
                                <w14:textFill>
                                  <w14:solidFill>
                                    <w14:schemeClr w14:val="tx1"/>
                                  </w14:solidFill>
                                </w14:textFill>
                              </w:rPr>
                              <w:t>注释书嵌入</w:t>
                            </w:r>
                          </w:p>
                        </w:txbxContent>
                      </wps:txbx>
                      <wps:bodyPr rtlCol="0" anchor="ctr"/>
                    </wps:wsp>
                  </a:graphicData>
                </a:graphic>
              </wp:anchor>
            </w:drawing>
          </mc:Choice>
          <mc:Fallback>
            <w:pict>
              <v:shape id="圆角矩形标注 5" o:spid="_x0000_s1026" o:spt="62" type="#_x0000_t62" style="position:absolute;left:0pt;margin-left:-26.15pt;margin-top:244.7pt;height:36.7pt;width:116.65pt;z-index:251974656;v-text-anchor:middle;mso-width-relative:page;mso-height-relative:page;" fillcolor="#FFFFFF [3212]" filled="t" stroked="t" coordsize="21600,21600" o:gfxdata="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CU6HlE2wAAAAsBAAAPAAAAAAAAAAEAIAAAACIAAABkcnMvZG93bnJldi54bWxQSwECFAAUAAAA&#10;CACHTuJAHti9IZYCAAA3BQAADgAAAAAAAAABACAAAAAqAQAAZHJzL2Uyb0RvYy54bWxQSwUGAAAA&#10;AAYABgBZAQAAMgYAAAAA&#10;" adj="14369,-19188,14400">
                <v:fill on="t" opacity="35389f" focussize="0,0"/>
                <v:stroke weight="1pt" color="#41719C [3204]" miterlimit="8" joinstyle="miter"/>
                <v:imagedata o:title=""/>
                <o:lock v:ext="edit" aspectratio="f"/>
                <v:shadow on="t" color="#000000" opacity="26214f" offset="2.12133858267717pt,2.12133858267717pt" origin="-32768f,-32768f" matrix="65536f,0f,0f,65536f"/>
                <v:textbox>
                  <w:txbxContent>
                    <w:p>
                      <w:pPr>
                        <w:pStyle w:val="12"/>
                        <w:kinsoku/>
                        <w:ind w:left="0"/>
                        <w:jc w:val="center"/>
                        <w:rPr>
                          <w:sz w:val="24"/>
                          <w:szCs w:val="24"/>
                        </w:rPr>
                      </w:pPr>
                      <w:r>
                        <w:rPr>
                          <w:rFonts w:asciiTheme="minorAscii" w:hAnsiTheme="minorBidi" w:eastAsiaTheme="minorEastAsia"/>
                          <w:color w:val="000000" w:themeColor="text1"/>
                          <w:kern w:val="24"/>
                          <w:sz w:val="24"/>
                          <w:szCs w:val="24"/>
                          <w14:textFill>
                            <w14:solidFill>
                              <w14:schemeClr w14:val="tx1"/>
                            </w14:solidFill>
                          </w14:textFill>
                        </w:rPr>
                        <w:t>注释书嵌入</w:t>
                      </w:r>
                    </w:p>
                  </w:txbxContent>
                </v:textbox>
              </v:shape>
            </w:pict>
          </mc:Fallback>
        </mc:AlternateContent>
      </w:r>
      <w:r>
        <mc:AlternateContent>
          <mc:Choice Requires="wps">
            <w:drawing>
              <wp:anchor distT="0" distB="0" distL="114300" distR="114300" simplePos="0" relativeHeight="251976704" behindDoc="0" locked="0" layoutInCell="1" allowOverlap="1">
                <wp:simplePos x="0" y="0"/>
                <wp:positionH relativeFrom="column">
                  <wp:posOffset>3587750</wp:posOffset>
                </wp:positionH>
                <wp:positionV relativeFrom="paragraph">
                  <wp:posOffset>1076325</wp:posOffset>
                </wp:positionV>
                <wp:extent cx="2059305" cy="659765"/>
                <wp:effectExtent l="22225" t="22225" r="82550" b="948690"/>
                <wp:wrapNone/>
                <wp:docPr id="9" name="圆角矩形标注 7"/>
                <wp:cNvGraphicFramePr/>
                <a:graphic xmlns:a="http://schemas.openxmlformats.org/drawingml/2006/main">
                  <a:graphicData uri="http://schemas.microsoft.com/office/word/2010/wordprocessingShape">
                    <wps:wsp>
                      <wps:cNvSpPr/>
                      <wps:spPr>
                        <a:xfrm>
                          <a:off x="0" y="0"/>
                          <a:ext cx="2059305" cy="659765"/>
                        </a:xfrm>
                        <a:prstGeom prst="wedgeRoundRectCallout">
                          <a:avLst>
                            <a:gd name="adj1" fmla="val 15803"/>
                            <a:gd name="adj2" fmla="val 178200"/>
                            <a:gd name="adj3" fmla="val 16667"/>
                          </a:avLst>
                        </a:prstGeom>
                        <a:solidFill>
                          <a:schemeClr val="bg1">
                            <a:alpha val="54000"/>
                          </a:schemeClr>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pPr>
                              <w:pStyle w:val="12"/>
                              <w:kinsoku/>
                              <w:ind w:left="0"/>
                              <w:jc w:val="center"/>
                              <w:rPr>
                                <w:sz w:val="24"/>
                                <w:szCs w:val="24"/>
                              </w:rPr>
                            </w:pPr>
                            <w:r>
                              <w:rPr>
                                <w:rFonts w:asciiTheme="minorAscii" w:hAnsiTheme="minorBidi" w:eastAsiaTheme="minorEastAsia"/>
                                <w:color w:val="000000" w:themeColor="text1"/>
                                <w:kern w:val="24"/>
                                <w:sz w:val="24"/>
                                <w:szCs w:val="24"/>
                                <w14:textFill>
                                  <w14:solidFill>
                                    <w14:schemeClr w14:val="tx1"/>
                                  </w14:solidFill>
                                </w14:textFill>
                              </w:rPr>
                              <w:t>注释书引用链接</w:t>
                            </w:r>
                          </w:p>
                        </w:txbxContent>
                      </wps:txbx>
                      <wps:bodyPr rtlCol="0" anchor="ctr"/>
                    </wps:wsp>
                  </a:graphicData>
                </a:graphic>
              </wp:anchor>
            </w:drawing>
          </mc:Choice>
          <mc:Fallback>
            <w:pict>
              <v:shape id="圆角矩形标注 7" o:spid="_x0000_s1026" o:spt="62" type="#_x0000_t62" style="position:absolute;left:0pt;margin-left:282.5pt;margin-top:84.75pt;height:51.95pt;width:162.15pt;z-index:251976704;v-text-anchor:middle;mso-width-relative:page;mso-height-relative:page;" fillcolor="#FFFFFF [3212]" filled="t" stroked="t" coordsize="21600,21600" o:gfxdata="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Kva&#10;I9HaAAAACwEAAA8AAAAAAAAAAQAgAAAAIgAAAGRycy9kb3ducmV2LnhtbFBLAQIUABQAAAAIAIdO&#10;4kDrXlgIkwIAADYFAAAOAAAAAAAAAAEAIAAAACkBAABkcnMvZTJvRG9jLnhtbFBLBQYAAAAABgAG&#10;AFkBAAAuBgAAAAA=&#10;" adj="14213,49291,14400">
                <v:fill on="t" opacity="35389f" focussize="0,0"/>
                <v:stroke weight="1pt" color="#41719C [3204]" miterlimit="8" joinstyle="miter"/>
                <v:imagedata o:title=""/>
                <o:lock v:ext="edit" aspectratio="f"/>
                <v:shadow on="t" color="#000000" opacity="26214f" offset="2.12133858267717pt,2.12133858267717pt" origin="-32768f,-32768f" matrix="65536f,0f,0f,65536f"/>
                <v:textbox>
                  <w:txbxContent>
                    <w:p>
                      <w:pPr>
                        <w:pStyle w:val="12"/>
                        <w:kinsoku/>
                        <w:ind w:left="0"/>
                        <w:jc w:val="center"/>
                        <w:rPr>
                          <w:sz w:val="24"/>
                          <w:szCs w:val="24"/>
                        </w:rPr>
                      </w:pPr>
                      <w:r>
                        <w:rPr>
                          <w:rFonts w:asciiTheme="minorAscii" w:hAnsiTheme="minorBidi" w:eastAsiaTheme="minorEastAsia"/>
                          <w:color w:val="000000" w:themeColor="text1"/>
                          <w:kern w:val="24"/>
                          <w:sz w:val="24"/>
                          <w:szCs w:val="24"/>
                          <w14:textFill>
                            <w14:solidFill>
                              <w14:schemeClr w14:val="tx1"/>
                            </w14:solidFill>
                          </w14:textFill>
                        </w:rPr>
                        <w:t>注释书引用链接</w:t>
                      </w:r>
                    </w:p>
                  </w:txbxContent>
                </v:textbox>
              </v:shape>
            </w:pict>
          </mc:Fallback>
        </mc:AlternateContent>
      </w:r>
      <w:r>
        <mc:AlternateContent>
          <mc:Choice Requires="wps">
            <w:drawing>
              <wp:anchor distT="0" distB="0" distL="114300" distR="114300" simplePos="0" relativeHeight="251973632" behindDoc="0" locked="0" layoutInCell="1" allowOverlap="1">
                <wp:simplePos x="0" y="0"/>
                <wp:positionH relativeFrom="column">
                  <wp:posOffset>-436245</wp:posOffset>
                </wp:positionH>
                <wp:positionV relativeFrom="paragraph">
                  <wp:posOffset>1290320</wp:posOffset>
                </wp:positionV>
                <wp:extent cx="1315085" cy="528320"/>
                <wp:effectExtent l="22225" t="22225" r="80010" b="348615"/>
                <wp:wrapNone/>
                <wp:docPr id="5" name="圆角矩形标注 4"/>
                <wp:cNvGraphicFramePr/>
                <a:graphic xmlns:a="http://schemas.openxmlformats.org/drawingml/2006/main">
                  <a:graphicData uri="http://schemas.microsoft.com/office/word/2010/wordprocessingShape">
                    <wps:wsp>
                      <wps:cNvSpPr/>
                      <wps:spPr>
                        <a:xfrm>
                          <a:off x="0" y="0"/>
                          <a:ext cx="1315085" cy="528320"/>
                        </a:xfrm>
                        <a:prstGeom prst="wedgeRoundRectCallout">
                          <a:avLst>
                            <a:gd name="adj1" fmla="val 48971"/>
                            <a:gd name="adj2" fmla="val 97353"/>
                            <a:gd name="adj3" fmla="val 16667"/>
                          </a:avLst>
                        </a:prstGeom>
                        <a:solidFill>
                          <a:schemeClr val="bg1">
                            <a:alpha val="54000"/>
                          </a:schemeClr>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pPr>
                              <w:pStyle w:val="12"/>
                              <w:kinsoku/>
                              <w:ind w:left="0"/>
                              <w:jc w:val="center"/>
                              <w:rPr>
                                <w:sz w:val="22"/>
                                <w:szCs w:val="22"/>
                              </w:rPr>
                            </w:pPr>
                            <w:r>
                              <w:rPr>
                                <w:rFonts w:asciiTheme="minorAscii" w:hAnsiTheme="minorBidi" w:eastAsiaTheme="minorEastAsia"/>
                                <w:color w:val="000000" w:themeColor="text1"/>
                                <w:kern w:val="24"/>
                                <w:sz w:val="22"/>
                                <w:szCs w:val="22"/>
                                <w14:textFill>
                                  <w14:solidFill>
                                    <w14:schemeClr w14:val="tx1"/>
                                  </w14:solidFill>
                                </w14:textFill>
                              </w:rPr>
                              <w:t>句子编号</w:t>
                            </w:r>
                          </w:p>
                        </w:txbxContent>
                      </wps:txbx>
                      <wps:bodyPr rtlCol="0" anchor="ctr"/>
                    </wps:wsp>
                  </a:graphicData>
                </a:graphic>
              </wp:anchor>
            </w:drawing>
          </mc:Choice>
          <mc:Fallback>
            <w:pict>
              <v:shape id="圆角矩形标注 4" o:spid="_x0000_s1026" o:spt="62" type="#_x0000_t62" style="position:absolute;left:0pt;margin-left:-34.35pt;margin-top:101.6pt;height:41.6pt;width:103.55pt;z-index:251973632;v-text-anchor:middle;mso-width-relative:page;mso-height-relative:page;" fillcolor="#FFFFFF [3212]" filled="t" stroked="t" coordsize="21600,21600" o:gfxdata="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C+M+pE&#10;2wAAAAsBAAAPAAAAAAAAAAEAIAAAACIAAABkcnMvZG93bnJldi54bWxQSwECFAAUAAAACACHTuJA&#10;CdmsZ5ACAAA1BQAADgAAAAAAAAABACAAAAAqAQAAZHJzL2Uyb0RvYy54bWxQSwUGAAAAAAYABgBZ&#10;AQAALAYAAAAA&#10;" adj="21378,31828,14400">
                <v:fill on="t" opacity="35389f" focussize="0,0"/>
                <v:stroke weight="1pt" color="#41719C [3204]" miterlimit="8" joinstyle="miter"/>
                <v:imagedata o:title=""/>
                <o:lock v:ext="edit" aspectratio="f"/>
                <v:shadow on="t" color="#000000" opacity="26214f" offset="2.12133858267717pt,2.12133858267717pt" origin="-32768f,-32768f" matrix="65536f,0f,0f,65536f"/>
                <v:textbox>
                  <w:txbxContent>
                    <w:p>
                      <w:pPr>
                        <w:pStyle w:val="12"/>
                        <w:kinsoku/>
                        <w:ind w:left="0"/>
                        <w:jc w:val="center"/>
                        <w:rPr>
                          <w:sz w:val="22"/>
                          <w:szCs w:val="22"/>
                        </w:rPr>
                      </w:pPr>
                      <w:r>
                        <w:rPr>
                          <w:rFonts w:asciiTheme="minorAscii" w:hAnsiTheme="minorBidi" w:eastAsiaTheme="minorEastAsia"/>
                          <w:color w:val="000000" w:themeColor="text1"/>
                          <w:kern w:val="24"/>
                          <w:sz w:val="22"/>
                          <w:szCs w:val="22"/>
                          <w14:textFill>
                            <w14:solidFill>
                              <w14:schemeClr w14:val="tx1"/>
                            </w14:solidFill>
                          </w14:textFill>
                        </w:rPr>
                        <w:t>句子编号</w:t>
                      </w:r>
                    </w:p>
                  </w:txbxContent>
                </v:textbox>
              </v:shape>
            </w:pict>
          </mc:Fallback>
        </mc:AlternateContent>
      </w:r>
      <w:r>
        <w:drawing>
          <wp:inline distT="0" distB="0" distL="114300" distR="114300">
            <wp:extent cx="5443220" cy="3062605"/>
            <wp:effectExtent l="0" t="0" r="12700" b="63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a:blip r:embed="rId49"/>
                    <a:srcRect t="17168" b="13350"/>
                    <a:stretch>
                      <a:fillRect/>
                    </a:stretch>
                  </pic:blipFill>
                  <pic:spPr>
                    <a:xfrm>
                      <a:off x="0" y="0"/>
                      <a:ext cx="5443220" cy="3062605"/>
                    </a:xfrm>
                    <a:prstGeom prst="rect">
                      <a:avLst/>
                    </a:prstGeom>
                  </pic:spPr>
                </pic:pic>
              </a:graphicData>
            </a:graphic>
          </wp:inline>
        </w:drawing>
      </w:r>
    </w:p>
    <w:p/>
    <w:p>
      <w:pPr>
        <w:pStyle w:val="3"/>
        <w:bidi w:val="0"/>
        <w:rPr>
          <w:rFonts w:hint="default"/>
          <w:lang w:val="en-US" w:eastAsia="zh-CN"/>
        </w:rPr>
      </w:pPr>
      <w:bookmarkStart w:id="72" w:name="_Toc23350"/>
      <w:bookmarkStart w:id="73" w:name="_Toc3395"/>
      <w:bookmarkStart w:id="74" w:name="_Toc25481"/>
      <w:r>
        <w:rPr>
          <w:rFonts w:hint="eastAsia"/>
          <w:lang w:val="en-US" w:eastAsia="zh-CN"/>
        </w:rPr>
        <w:t>翻译</w:t>
      </w:r>
      <w:r>
        <w:rPr>
          <w:rFonts w:hint="default"/>
          <w:lang w:val="en-US" w:eastAsia="zh-CN"/>
        </w:rPr>
        <w:t>课程</w:t>
      </w:r>
      <w:bookmarkEnd w:id="72"/>
      <w:bookmarkEnd w:id="73"/>
      <w:bookmarkEnd w:id="74"/>
    </w:p>
    <w:p>
      <w:pPr>
        <w:rPr>
          <w:rFonts w:hint="default"/>
          <w:lang w:val="en-US" w:eastAsia="zh-CN"/>
        </w:rPr>
      </w:pPr>
      <w:r>
        <w:rPr>
          <w:rFonts w:hint="default"/>
          <w:lang w:val="en-US" w:eastAsia="zh-CN"/>
        </w:rPr>
        <w:t>2020-03-09 到 21  宝经试讲。讲解宝经中的关系语法</w:t>
      </w:r>
    </w:p>
    <w:p>
      <w:pPr>
        <w:rPr>
          <w:rFonts w:hint="default"/>
          <w:lang w:val="en-US" w:eastAsia="zh-CN"/>
        </w:rPr>
      </w:pPr>
      <w:r>
        <w:rPr>
          <w:rFonts w:hint="default"/>
          <w:lang w:val="en-US" w:eastAsia="zh-CN"/>
        </w:rPr>
        <w:t>2020-03-29 到 2020-07-05 详细讲解khuddasikkha《修持精要》</w:t>
      </w:r>
    </w:p>
    <w:p>
      <w:pPr>
        <w:rPr>
          <w:rFonts w:hint="default"/>
          <w:lang w:val="en-US" w:eastAsia="zh-CN"/>
        </w:rPr>
      </w:pPr>
      <w:r>
        <w:rPr>
          <w:rFonts w:hint="default"/>
          <w:lang w:val="en-US" w:eastAsia="zh-CN"/>
        </w:rPr>
        <w:t>2020-07-06 到 13 《清净道论》中的数息</w:t>
      </w:r>
    </w:p>
    <w:p>
      <w:pPr>
        <w:rPr>
          <w:rFonts w:hint="eastAsia"/>
          <w:lang w:val="en-US" w:eastAsia="zh-CN"/>
        </w:rPr>
      </w:pPr>
      <w:r>
        <w:rPr>
          <w:rFonts w:hint="eastAsia"/>
          <w:lang w:val="en-US" w:eastAsia="zh-CN"/>
        </w:rPr>
        <w:t>2020-08-09 到 2021-05 《转法轮经》根本，义注，复注详解</w:t>
      </w:r>
    </w:p>
    <w:p>
      <w:pPr>
        <w:rPr>
          <w:rFonts w:hint="eastAsia"/>
          <w:lang w:val="en-US" w:eastAsia="zh-CN"/>
        </w:rPr>
      </w:pPr>
      <w:r>
        <w:rPr>
          <w:rFonts w:hint="eastAsia"/>
          <w:lang w:val="en-US" w:eastAsia="zh-CN"/>
        </w:rPr>
        <w:t>《库鲁法本生》课程（已完成）</w:t>
      </w:r>
    </w:p>
    <w:p>
      <w:pPr>
        <w:rPr>
          <w:rFonts w:hint="eastAsia"/>
          <w:lang w:val="en-US" w:eastAsia="zh-CN"/>
        </w:rPr>
      </w:pPr>
      <w:r>
        <w:rPr>
          <w:rFonts w:hint="eastAsia"/>
          <w:lang w:val="en-US" w:eastAsia="zh-CN"/>
        </w:rPr>
        <w:t>咖提那因缘系列讲座—《猪鼻本生》《bhaddavaggiya的故事》《三十人经》</w:t>
      </w:r>
    </w:p>
    <w:p>
      <w:pPr>
        <w:rPr>
          <w:rFonts w:hint="eastAsia"/>
          <w:lang w:val="en-US" w:eastAsia="zh-CN"/>
        </w:rPr>
      </w:pPr>
      <w:r>
        <w:rPr>
          <w:rFonts w:hint="eastAsia"/>
          <w:lang w:val="en-US" w:eastAsia="zh-CN"/>
        </w:rPr>
        <w:t>依照帕奥西亚多《趣向涅槃之道》讲解Moha心所</w:t>
      </w:r>
    </w:p>
    <w:p>
      <w:pPr>
        <w:pStyle w:val="3"/>
        <w:bidi w:val="0"/>
        <w:rPr>
          <w:rFonts w:hint="default"/>
          <w:lang w:val="en-US" w:eastAsia="zh-CN"/>
        </w:rPr>
      </w:pPr>
      <w:bookmarkStart w:id="75" w:name="_Toc5770"/>
      <w:bookmarkStart w:id="76" w:name="_Toc13375"/>
      <w:r>
        <w:rPr>
          <w:rFonts w:hint="eastAsia"/>
          <w:lang w:val="en-US" w:eastAsia="zh-CN"/>
        </w:rPr>
        <w:t>软件平台改进</w:t>
      </w:r>
      <w:bookmarkEnd w:id="75"/>
      <w:bookmarkEnd w:id="76"/>
    </w:p>
    <w:p>
      <w:pPr>
        <w:ind w:leftChars="100"/>
        <w:rPr>
          <w:rFonts w:hint="default"/>
          <w:lang w:val="en-US" w:eastAsia="zh-CN"/>
        </w:rPr>
      </w:pPr>
      <w:r>
        <w:rPr>
          <w:rFonts w:hint="default"/>
          <w:lang w:val="en-US" w:eastAsia="zh-CN"/>
        </w:rPr>
        <w:t>关系语法的标注</w:t>
      </w:r>
    </w:p>
    <w:p>
      <w:pPr>
        <w:ind w:leftChars="100"/>
        <w:rPr>
          <w:rFonts w:hint="default"/>
          <w:lang w:val="en-US" w:eastAsia="zh-CN"/>
        </w:rPr>
      </w:pPr>
      <w:r>
        <w:rPr>
          <w:rFonts w:hint="default"/>
          <w:lang w:val="en-US" w:eastAsia="zh-CN"/>
        </w:rPr>
        <w:t>多人协作的功能完善</w:t>
      </w:r>
    </w:p>
    <w:p>
      <w:pPr>
        <w:ind w:leftChars="100"/>
        <w:rPr>
          <w:rFonts w:hint="default"/>
          <w:lang w:val="en-US" w:eastAsia="zh-CN"/>
        </w:rPr>
      </w:pPr>
      <w:r>
        <w:rPr>
          <w:rFonts w:hint="default"/>
          <w:lang w:val="en-US" w:eastAsia="zh-CN"/>
        </w:rPr>
        <w:t>数据库格式存盘（自动存盘）</w:t>
      </w:r>
    </w:p>
    <w:p>
      <w:pPr>
        <w:rPr>
          <w:rFonts w:hint="default"/>
          <w:lang w:val="en-US" w:eastAsia="zh-CN"/>
        </w:rPr>
      </w:pPr>
      <w:r>
        <w:rPr>
          <w:rFonts w:hint="default"/>
          <w:lang w:val="en-US" w:eastAsia="zh-CN"/>
        </w:rPr>
        <w:t>wikipali 研发版上线</w:t>
      </w:r>
    </w:p>
    <w:p>
      <w:pPr>
        <w:rPr>
          <w:rFonts w:hint="default"/>
          <w:lang w:val="en-US" w:eastAsia="zh-CN"/>
        </w:rPr>
      </w:pPr>
      <w:r>
        <w:rPr>
          <w:rFonts w:hint="default"/>
          <w:lang w:val="en-US" w:eastAsia="zh-CN"/>
        </w:rPr>
        <w:t>网站整体结构设计完成</w:t>
      </w:r>
    </w:p>
    <w:p>
      <w:pPr>
        <w:rPr>
          <w:rFonts w:hint="default"/>
          <w:lang w:val="en-US" w:eastAsia="zh-CN"/>
        </w:rPr>
      </w:pPr>
      <w:r>
        <w:rPr>
          <w:rFonts w:hint="default"/>
          <w:lang w:val="en-US" w:eastAsia="zh-CN"/>
        </w:rPr>
        <w:t>增加了译文发布功能</w:t>
      </w:r>
    </w:p>
    <w:p>
      <w:pPr>
        <w:rPr>
          <w:rFonts w:hint="default"/>
          <w:lang w:val="en-US" w:eastAsia="zh-CN"/>
        </w:rPr>
      </w:pPr>
      <w:r>
        <w:rPr>
          <w:rFonts w:hint="default"/>
          <w:lang w:val="en-US" w:eastAsia="zh-CN"/>
        </w:rPr>
        <w:t>重新设计了经文阅读器，可以显示不同作者对于同一篇经文的贡献度。</w:t>
      </w:r>
    </w:p>
    <w:p>
      <w:pPr>
        <w:rPr>
          <w:rFonts w:hint="default"/>
          <w:lang w:val="en-US" w:eastAsia="zh-CN"/>
        </w:rPr>
      </w:pPr>
      <w:r>
        <w:rPr>
          <w:rFonts w:hint="default"/>
          <w:lang w:val="en-US" w:eastAsia="zh-CN"/>
        </w:rPr>
        <w:t>重新设计了巴利语搜索功能，按照关键词重要程度排序，注疏解释优先展示。</w:t>
      </w:r>
    </w:p>
    <w:p>
      <w:pPr>
        <w:rPr>
          <w:rFonts w:hint="default"/>
          <w:lang w:val="en-US" w:eastAsia="zh-CN"/>
        </w:rPr>
      </w:pPr>
      <w:r>
        <w:rPr>
          <w:rFonts w:hint="default"/>
          <w:lang w:val="en-US" w:eastAsia="zh-CN"/>
        </w:rPr>
        <w:t>添加了缅文版三藏逐词解析（扫描版8万页）</w:t>
      </w:r>
    </w:p>
    <w:p>
      <w:pPr>
        <w:rPr>
          <w:rFonts w:hint="default"/>
          <w:lang w:val="en-US" w:eastAsia="zh-CN"/>
        </w:rPr>
      </w:pPr>
    </w:p>
    <w:p>
      <w:pPr>
        <w:pStyle w:val="3"/>
        <w:bidi w:val="0"/>
        <w:rPr>
          <w:rFonts w:hint="default"/>
          <w:lang w:val="en-US" w:eastAsia="zh-CN"/>
        </w:rPr>
      </w:pPr>
      <w:bookmarkStart w:id="77" w:name="_Toc20705"/>
      <w:bookmarkStart w:id="78" w:name="_Toc31576"/>
      <w:bookmarkStart w:id="79" w:name="_Toc3661"/>
      <w:r>
        <w:rPr>
          <w:rFonts w:hint="eastAsia"/>
          <w:lang w:val="en-US" w:eastAsia="zh-CN"/>
        </w:rPr>
        <w:t>译文</w:t>
      </w:r>
      <w:r>
        <w:rPr>
          <w:rFonts w:hint="default"/>
          <w:lang w:val="en-US" w:eastAsia="zh-CN"/>
        </w:rPr>
        <w:t>链接</w:t>
      </w:r>
      <w:bookmarkEnd w:id="77"/>
      <w:bookmarkEnd w:id="78"/>
      <w:bookmarkEnd w:id="79"/>
    </w:p>
    <w:p>
      <w:pPr>
        <w:rPr>
          <w:rFonts w:hint="default"/>
          <w:lang w:val="en-US" w:eastAsia="zh-CN"/>
        </w:rPr>
      </w:pPr>
      <w:r>
        <w:rPr>
          <w:rFonts w:hint="default"/>
          <w:lang w:val="en-US" w:eastAsia="zh-CN"/>
        </w:rPr>
        <w:t>请在电脑上打开链接。并注意，右侧的进度条代表不同用户的贡献度。点击切换不同翻译者的译文。支持多选，译文比较阅读。</w:t>
      </w:r>
    </w:p>
    <w:p>
      <w:pPr>
        <w:pStyle w:val="4"/>
        <w:bidi w:val="0"/>
        <w:rPr>
          <w:rFonts w:hint="default"/>
          <w:lang w:val="en-US" w:eastAsia="zh-CN"/>
        </w:rPr>
      </w:pPr>
      <w:bookmarkStart w:id="80" w:name="_Toc22442"/>
      <w:r>
        <w:rPr>
          <w:rFonts w:hint="default"/>
          <w:lang w:val="en-US" w:eastAsia="zh-CN"/>
        </w:rPr>
        <w:t>《数息》（中英双语已完成）</w:t>
      </w:r>
      <w:bookmarkEnd w:id="80"/>
    </w:p>
    <w:p>
      <w:pPr>
        <w:rPr>
          <w:rFonts w:hint="default"/>
          <w:lang w:val="en-US" w:eastAsia="zh-CN"/>
        </w:rPr>
      </w:pPr>
      <w:r>
        <w:rPr>
          <w:rFonts w:hint="default"/>
          <w:lang w:val="en-US" w:eastAsia="zh-CN"/>
        </w:rPr>
        <w:t>https://www.wikipali.org/app/article/index.php?id=359e4d98-7803-46ee-843f-c8216fe4457d&amp;channal=a1af31a1-97d8-44ee-8a58-77ab681bdc04</w:t>
      </w:r>
    </w:p>
    <w:p>
      <w:pPr>
        <w:pStyle w:val="4"/>
        <w:bidi w:val="0"/>
        <w:rPr>
          <w:rFonts w:hint="default"/>
          <w:lang w:val="en-US" w:eastAsia="zh-CN"/>
        </w:rPr>
      </w:pPr>
      <w:bookmarkStart w:id="81" w:name="_Toc25492"/>
      <w:r>
        <w:rPr>
          <w:rFonts w:hint="default"/>
          <w:lang w:val="en-US" w:eastAsia="zh-CN"/>
        </w:rPr>
        <w:t>《转法轮经》进行中</w:t>
      </w:r>
      <w:bookmarkEnd w:id="81"/>
    </w:p>
    <w:p>
      <w:pPr>
        <w:rPr>
          <w:rFonts w:hint="default"/>
          <w:lang w:val="en-US" w:eastAsia="zh-CN"/>
        </w:rPr>
      </w:pPr>
      <w:r>
        <w:rPr>
          <w:rFonts w:hint="default"/>
          <w:lang w:val="en-US" w:eastAsia="zh-CN"/>
        </w:rPr>
        <w:t>https://www.wikipali.org/app/article/?id=54168c4a-0a53-452d-85fb-768485fc371b</w:t>
      </w:r>
    </w:p>
    <w:p>
      <w:pPr>
        <w:pStyle w:val="4"/>
        <w:bidi w:val="0"/>
        <w:rPr>
          <w:rFonts w:hint="default"/>
          <w:lang w:val="en-US" w:eastAsia="zh-CN"/>
        </w:rPr>
      </w:pPr>
      <w:bookmarkStart w:id="82" w:name="_Toc24439"/>
      <w:r>
        <w:rPr>
          <w:rFonts w:hint="default"/>
          <w:lang w:val="en-US" w:eastAsia="zh-CN"/>
        </w:rPr>
        <w:t>《Kurudhammajātak》（英文）</w:t>
      </w:r>
      <w:bookmarkEnd w:id="82"/>
    </w:p>
    <w:p>
      <w:pPr>
        <w:rPr>
          <w:rFonts w:hint="default"/>
          <w:lang w:val="en-US" w:eastAsia="zh-CN"/>
        </w:rPr>
      </w:pPr>
      <w:r>
        <w:rPr>
          <w:rFonts w:hint="default"/>
          <w:lang w:val="en-US" w:eastAsia="zh-CN"/>
        </w:rPr>
        <w:t>https://www.wikipali.org/app/reader/?view=chapter&amp;book=111&amp;para=2411&amp;channal=838aabe8-d09d-4bde-b2e2-c47d2d6bda7a</w:t>
      </w:r>
    </w:p>
    <w:p>
      <w:pPr>
        <w:pStyle w:val="4"/>
        <w:bidi w:val="0"/>
        <w:rPr>
          <w:rFonts w:hint="default"/>
          <w:lang w:val="en-US" w:eastAsia="zh-CN"/>
        </w:rPr>
      </w:pPr>
      <w:bookmarkStart w:id="83" w:name="_Toc19358"/>
      <w:r>
        <w:rPr>
          <w:rFonts w:hint="default"/>
          <w:lang w:val="en-US" w:eastAsia="zh-CN"/>
        </w:rPr>
        <w:t>《五戒长老传记》（中文）</w:t>
      </w:r>
      <w:bookmarkEnd w:id="83"/>
    </w:p>
    <w:p>
      <w:pPr>
        <w:rPr>
          <w:rFonts w:hint="default"/>
          <w:lang w:val="en-US" w:eastAsia="zh-CN"/>
        </w:rPr>
      </w:pPr>
      <w:r>
        <w:rPr>
          <w:rFonts w:hint="default"/>
          <w:lang w:val="en-US" w:eastAsia="zh-CN"/>
        </w:rPr>
        <w:t>https://www.wikipali.org/app/article/?id=c4d60e6a-b71b-4016-9828-1c82027173e2&amp;channal=7fea264d-7a26-40f8-bef7-bc95102760fb</w:t>
      </w:r>
    </w:p>
    <w:p>
      <w:pPr>
        <w:pStyle w:val="4"/>
        <w:bidi w:val="0"/>
        <w:rPr>
          <w:rFonts w:hint="default"/>
          <w:lang w:val="en-US" w:eastAsia="zh-CN"/>
        </w:rPr>
      </w:pPr>
      <w:bookmarkStart w:id="84" w:name="_Toc27559"/>
      <w:r>
        <w:rPr>
          <w:rFonts w:hint="default"/>
          <w:lang w:val="en-US" w:eastAsia="zh-CN"/>
        </w:rPr>
        <w:t>《咖提那因缘系列》（中文，英文 制作中）</w:t>
      </w:r>
      <w:bookmarkEnd w:id="84"/>
    </w:p>
    <w:p>
      <w:pPr>
        <w:rPr>
          <w:rFonts w:hint="default"/>
          <w:lang w:val="en-US" w:eastAsia="zh-CN"/>
        </w:rPr>
        <w:sectPr>
          <w:pgSz w:w="11906" w:h="16838"/>
          <w:pgMar w:top="1440" w:right="1080" w:bottom="1440" w:left="1080" w:header="851" w:footer="992" w:gutter="0"/>
          <w:cols w:space="425" w:num="1"/>
          <w:docGrid w:type="lines" w:linePitch="312" w:charSpace="0"/>
        </w:sectPr>
      </w:pPr>
      <w:r>
        <w:rPr>
          <w:rFonts w:hint="default"/>
          <w:lang w:val="en-US" w:eastAsia="zh-CN"/>
        </w:rPr>
        <w:t>https://www.wikipali.org/app/article/index.php?id=10ffd540-8342-455b-8050-e4985d898e89&amp;channal=7fea264d-7a26-40f8-bef7-bc95102760fb</w:t>
      </w:r>
    </w:p>
    <w:p>
      <w:pPr>
        <w:pStyle w:val="3"/>
        <w:bidi w:val="0"/>
        <w:rPr>
          <w:rFonts w:hint="default"/>
          <w:lang w:val="en-US" w:eastAsia="zh-CN"/>
        </w:rPr>
      </w:pPr>
      <w:bookmarkStart w:id="85" w:name="_Toc12335"/>
      <w:bookmarkStart w:id="86" w:name="_Toc17495"/>
      <w:bookmarkStart w:id="87" w:name="_Toc4671"/>
      <w:r>
        <w:rPr>
          <w:rFonts w:hint="eastAsia"/>
          <w:lang w:val="en-US" w:eastAsia="zh-CN"/>
        </w:rPr>
        <w:t>其他工作</w:t>
      </w:r>
      <w:bookmarkEnd w:id="85"/>
      <w:bookmarkEnd w:id="86"/>
      <w:bookmarkEnd w:id="87"/>
    </w:p>
    <w:p>
      <w:pPr>
        <w:rPr>
          <w:rFonts w:hint="default"/>
          <w:lang w:val="en-US" w:eastAsia="zh-CN"/>
        </w:rPr>
      </w:pPr>
      <w:r>
        <w:rPr>
          <w:rFonts w:hint="default"/>
          <w:lang w:val="en-US" w:eastAsia="zh-CN"/>
        </w:rPr>
        <w:t>共计</w:t>
      </w:r>
      <w:del w:id="1885" w:author="ASUS" w:date="2021-04-25T04:28:29Z">
        <w:r>
          <w:rPr>
            <w:rFonts w:hint="default"/>
            <w:lang w:val="en-US" w:eastAsia="zh-CN"/>
          </w:rPr>
          <w:delText>99</w:delText>
        </w:r>
      </w:del>
      <w:ins w:id="1886" w:author="ASUS" w:date="2021-04-25T04:28:29Z">
        <w:r>
          <w:rPr>
            <w:rFonts w:hint="eastAsia"/>
            <w:lang w:val="en-US" w:eastAsia="zh-CN"/>
          </w:rPr>
          <w:t>2</w:t>
        </w:r>
      </w:ins>
      <w:ins w:id="1887" w:author="ASUS" w:date="2021-04-25T04:28:30Z">
        <w:r>
          <w:rPr>
            <w:rFonts w:hint="eastAsia"/>
            <w:lang w:val="en-US" w:eastAsia="zh-CN"/>
          </w:rPr>
          <w:t>00</w:t>
        </w:r>
      </w:ins>
      <w:ins w:id="1888" w:author="ASUS" w:date="2021-04-25T04:28:41Z">
        <w:r>
          <w:rPr>
            <w:rFonts w:hint="eastAsia"/>
            <w:lang w:val="en-US" w:eastAsia="zh-CN"/>
          </w:rPr>
          <w:t>余</w:t>
        </w:r>
      </w:ins>
      <w:r>
        <w:rPr>
          <w:rFonts w:hint="default"/>
          <w:lang w:val="en-US" w:eastAsia="zh-CN"/>
        </w:rPr>
        <w:t>节课的录音录像资料的录制归档</w:t>
      </w:r>
    </w:p>
    <w:p>
      <w:pPr>
        <w:rPr>
          <w:rFonts w:hint="default"/>
          <w:lang w:val="en-US" w:eastAsia="zh-CN"/>
        </w:rPr>
      </w:pPr>
      <w:r>
        <w:rPr>
          <w:rFonts w:hint="default"/>
          <w:lang w:val="en-US" w:eastAsia="zh-CN"/>
        </w:rPr>
        <w:t>部分课程录像上传网络</w:t>
      </w:r>
    </w:p>
    <w:p>
      <w:pPr>
        <w:pStyle w:val="3"/>
        <w:bidi w:val="0"/>
        <w:rPr>
          <w:rFonts w:hint="default"/>
          <w:lang w:val="en-US" w:eastAsia="zh-CN"/>
        </w:rPr>
      </w:pPr>
      <w:bookmarkStart w:id="88" w:name="_Toc4564"/>
      <w:bookmarkStart w:id="89" w:name="_Toc14987"/>
      <w:bookmarkStart w:id="90" w:name="_Toc11727"/>
      <w:r>
        <w:rPr>
          <w:rFonts w:hint="default"/>
          <w:lang w:val="en-US" w:eastAsia="zh-CN"/>
        </w:rPr>
        <w:t>总结</w:t>
      </w:r>
      <w:bookmarkEnd w:id="88"/>
      <w:bookmarkEnd w:id="89"/>
      <w:bookmarkEnd w:id="90"/>
    </w:p>
    <w:p>
      <w:pPr>
        <w:rPr>
          <w:rFonts w:hint="default"/>
          <w:lang w:val="en-US" w:eastAsia="zh-CN"/>
        </w:rPr>
      </w:pPr>
      <w:del w:id="1889" w:author="ASUS" w:date="2021-04-25T04:28:49Z">
        <w:r>
          <w:rPr>
            <w:rFonts w:hint="default"/>
            <w:lang w:val="en-US" w:eastAsia="zh-CN"/>
          </w:rPr>
          <w:delText xml:space="preserve">    </w:delText>
        </w:r>
      </w:del>
      <w:r>
        <w:rPr>
          <w:rFonts w:hint="default"/>
          <w:lang w:val="en-US" w:eastAsia="zh-CN"/>
        </w:rPr>
        <w:t>1. 验证网络直播授课的可行性。有一些参与网络远程学习的学生已经开始在平台上贡献译文。</w:t>
      </w:r>
    </w:p>
    <w:p>
      <w:pPr>
        <w:rPr>
          <w:rFonts w:hint="default"/>
          <w:lang w:val="en-US" w:eastAsia="zh-CN"/>
        </w:rPr>
      </w:pPr>
      <w:del w:id="1890" w:author="ASUS" w:date="2021-04-25T04:28:51Z">
        <w:r>
          <w:rPr>
            <w:rFonts w:hint="default"/>
            <w:lang w:val="en-US" w:eastAsia="zh-CN"/>
          </w:rPr>
          <w:tab/>
        </w:r>
      </w:del>
      <w:r>
        <w:rPr>
          <w:rFonts w:hint="default"/>
          <w:lang w:val="en-US" w:eastAsia="zh-CN"/>
        </w:rPr>
        <w:t>2. 使用更加广泛的语料进行授课，进一步验证翻译计划的可行性。语料已经涉及律藏，经藏，故事，正在进行中的还包括阿毗达摩。</w:t>
      </w:r>
    </w:p>
    <w:p>
      <w:pPr>
        <w:rPr>
          <w:rFonts w:hint="default"/>
          <w:lang w:val="en-US" w:eastAsia="zh-CN"/>
        </w:rPr>
      </w:pPr>
      <w:del w:id="1891" w:author="ASUS" w:date="2021-04-25T04:28:54Z">
        <w:r>
          <w:rPr>
            <w:rFonts w:hint="default"/>
            <w:lang w:val="en-US" w:eastAsia="zh-CN"/>
          </w:rPr>
          <w:tab/>
        </w:r>
      </w:del>
      <w:r>
        <w:rPr>
          <w:rFonts w:hint="default"/>
          <w:lang w:val="en-US" w:eastAsia="zh-CN"/>
        </w:rPr>
        <w:t>3. 在巴利语经文的协作翻译基础上，进一步实现了任意语言的翻译协作。</w:t>
      </w:r>
    </w:p>
    <w:p>
      <w:pPr>
        <w:rPr>
          <w:rFonts w:hint="default"/>
          <w:lang w:val="en-US" w:eastAsia="zh-CN"/>
        </w:rPr>
      </w:pPr>
    </w:p>
    <w:p>
      <w:pPr>
        <w:pStyle w:val="2"/>
        <w:bidi w:val="0"/>
        <w:rPr>
          <w:ins w:id="1892" w:author="ASUS" w:date="2021-04-25T04:29:15Z"/>
          <w:rFonts w:hint="eastAsia"/>
          <w:lang w:val="en-US" w:eastAsia="zh-CN"/>
        </w:rPr>
        <w:sectPr>
          <w:pgSz w:w="11906" w:h="16838"/>
          <w:pgMar w:top="1440" w:right="1800" w:bottom="1440" w:left="1800" w:header="851" w:footer="992" w:gutter="0"/>
          <w:cols w:space="425" w:num="1"/>
          <w:docGrid w:type="lines" w:linePitch="312" w:charSpace="0"/>
        </w:sectPr>
      </w:pPr>
      <w:bookmarkStart w:id="91" w:name="_Toc11927"/>
      <w:bookmarkStart w:id="92" w:name="_Toc708"/>
    </w:p>
    <w:p>
      <w:pPr>
        <w:pStyle w:val="2"/>
        <w:bidi w:val="0"/>
        <w:rPr>
          <w:rFonts w:hint="eastAsia"/>
          <w:lang w:val="en-US" w:eastAsia="zh-CN"/>
        </w:rPr>
      </w:pPr>
      <w:bookmarkStart w:id="93" w:name="_Toc8230"/>
      <w:r>
        <w:rPr>
          <w:rFonts w:hint="eastAsia"/>
          <w:lang w:val="en-US" w:eastAsia="zh-CN"/>
        </w:rPr>
        <w:t>参考文献</w:t>
      </w:r>
      <w:bookmarkEnd w:id="91"/>
      <w:bookmarkEnd w:id="92"/>
      <w:bookmarkEnd w:id="93"/>
    </w:p>
    <w:p>
      <w:pPr>
        <w:rPr>
          <w:rFonts w:hint="eastAsia"/>
          <w:lang w:val="en-US" w:eastAsia="zh-CN"/>
        </w:rPr>
      </w:pPr>
      <w:r>
        <w:rPr>
          <w:rFonts w:hint="eastAsia"/>
          <w:lang w:val="en-US" w:eastAsia="zh-CN"/>
        </w:rPr>
        <w:t>《佛音与义注》玛欣德尊者</w:t>
      </w:r>
    </w:p>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br w:type="page"/>
      </w:r>
    </w:p>
    <w:p>
      <w:pPr>
        <w:pStyle w:val="2"/>
        <w:bidi w:val="0"/>
        <w:rPr>
          <w:rFonts w:hint="eastAsia"/>
          <w:lang w:val="en-US" w:eastAsia="zh-CN"/>
        </w:rPr>
      </w:pPr>
      <w:bookmarkStart w:id="94" w:name="_Toc19435"/>
      <w:bookmarkStart w:id="95" w:name="_Toc3246"/>
      <w:bookmarkStart w:id="96" w:name="_Toc8989"/>
      <w:r>
        <w:rPr>
          <w:rFonts w:hint="eastAsia"/>
          <w:lang w:val="en-US" w:eastAsia="zh-CN"/>
        </w:rPr>
        <w:t>附录</w:t>
      </w:r>
      <w:bookmarkEnd w:id="94"/>
      <w:bookmarkEnd w:id="95"/>
      <w:bookmarkEnd w:id="96"/>
    </w:p>
    <w:p>
      <w:pPr>
        <w:numPr>
          <w:ilvl w:val="0"/>
          <w:numId w:val="5"/>
        </w:numPr>
        <w:ind w:left="0" w:leftChars="0" w:firstLine="420" w:firstLineChars="0"/>
        <w:rPr>
          <w:rFonts w:hint="eastAsia"/>
          <w:lang w:val="en-US" w:eastAsia="zh-CN"/>
        </w:rPr>
      </w:pPr>
      <w:r>
        <w:rPr>
          <w:rFonts w:hint="eastAsia"/>
          <w:lang w:val="en-US" w:eastAsia="zh-CN"/>
        </w:rPr>
        <w:t>翻译样稿</w:t>
      </w:r>
    </w:p>
    <w:p>
      <w:pPr>
        <w:numPr>
          <w:ilvl w:val="0"/>
          <w:numId w:val="5"/>
        </w:numPr>
        <w:ind w:left="0" w:leftChars="0" w:firstLine="420" w:firstLineChars="0"/>
        <w:rPr>
          <w:rFonts w:hint="default"/>
          <w:lang w:val="en-US" w:eastAsia="zh-CN"/>
        </w:rPr>
      </w:pPr>
      <w:r>
        <w:rPr>
          <w:rFonts w:hint="eastAsia"/>
          <w:lang w:val="en-US" w:eastAsia="zh-CN"/>
        </w:rPr>
        <w:t>三藏工作量统计表</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8"/>
    <w:family w:val="moder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Unicode MS">
    <w:altName w:val="宋体"/>
    <w:panose1 w:val="020B0604020202020204"/>
    <w:charset w:val="86"/>
    <w:family w:val="auto"/>
    <w:pitch w:val="default"/>
    <w:sig w:usb0="00000000" w:usb1="00000000" w:usb2="0000003F" w:usb3="00000000" w:csb0="603F01FF" w:csb1="FFFF0000"/>
  </w:font>
  <w:font w:name="Arial Unicode MS">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Calibri Light">
    <w:panose1 w:val="020F0302020204030204"/>
    <w:charset w:val="00"/>
    <w:family w:val="auto"/>
    <w:pitch w:val="default"/>
    <w:sig w:usb0="E4002E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Noto serif">
    <w:altName w:val="Padauk"/>
    <w:panose1 w:val="00000000000000000000"/>
    <w:charset w:val="00"/>
    <w:family w:val="auto"/>
    <w:pitch w:val="default"/>
    <w:sig w:usb0="00000000" w:usb1="00000000" w:usb2="00000000" w:usb3="00000000" w:csb0="00000000" w:csb1="00000000"/>
  </w:font>
  <w:font w:name="Padauk">
    <w:panose1 w:val="02000400020000020004"/>
    <w:charset w:val="00"/>
    <w:family w:val="auto"/>
    <w:pitch w:val="default"/>
    <w:sig w:usb0="80000003" w:usb1="00002040" w:usb2="08100400" w:usb3="00100000" w:csb0="00000001" w:csb1="00000000"/>
  </w:font>
  <w:font w:name="Mangal">
    <w:altName w:val="Segoe Print"/>
    <w:panose1 w:val="02040503050203030202"/>
    <w:charset w:val="01"/>
    <w:family w:val="roman"/>
    <w:pitch w:val="default"/>
    <w:sig w:usb0="00000000" w:usb1="00000000" w:usb2="00000000" w:usb3="00000000" w:csb0="00000000" w:csb1="00000000"/>
  </w:font>
  <w:font w:name="华文楷体">
    <w:altName w:val="宋体"/>
    <w:panose1 w:val="02010600040101010101"/>
    <w:charset w:val="86"/>
    <w:family w:val="auto"/>
    <w:pitch w:val="default"/>
    <w:sig w:usb0="00000000" w:usb1="00000000" w:usb2="00000000" w:usb3="00000000" w:csb0="0004009F" w:csb1="DFD70000"/>
  </w:font>
  <w:font w:name="Calibri">
    <w:panose1 w:val="020F0502020204030204"/>
    <w:charset w:val="01"/>
    <w:family w:val="auto"/>
    <w:pitch w:val="default"/>
    <w:sig w:usb0="E4002EFF" w:usb1="C000247B" w:usb2="00000009" w:usb3="00000000" w:csb0="200001FF" w:csb1="00000000"/>
  </w:font>
  <w:font w:name="Linux Libertine G">
    <w:altName w:val="Corbel"/>
    <w:panose1 w:val="02000503000000000000"/>
    <w:charset w:val="00"/>
    <w:family w:val="auto"/>
    <w:pitch w:val="default"/>
    <w:sig w:usb0="00000000" w:usb1="00000000" w:usb2="02000020" w:usb3="00000000" w:csb0="600001BF" w:csb1="00000000"/>
  </w:font>
  <w:font w:name="Segoe Print">
    <w:panose1 w:val="02000600000000000000"/>
    <w:charset w:val="00"/>
    <w:family w:val="auto"/>
    <w:pitch w:val="default"/>
    <w:sig w:usb0="0000028F" w:usb1="00000000" w:usb2="00000000" w:usb3="00000000" w:csb0="2000009F" w:csb1="47010000"/>
  </w:font>
  <w:font w:name="Corbel">
    <w:panose1 w:val="020B0503020204020204"/>
    <w:charset w:val="00"/>
    <w:family w:val="auto"/>
    <w:pitch w:val="default"/>
    <w:sig w:usb0="A00002EF" w:usb1="4000A44B" w:usb2="00000000" w:usb3="00000000" w:csb0="2000019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hint="default" w:eastAsiaTheme="minorEastAsia"/>
        <w:lang w:val="en-US" w:eastAsia="zh-CN"/>
      </w:rPr>
    </w:pPr>
    <w:r>
      <w:rPr>
        <w:rFonts w:hint="eastAsia"/>
        <w:lang w:val="en-US" w:eastAsia="zh-CN"/>
      </w:rPr>
      <w:t>巴利语三藏翻译项目计划书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C7F9397"/>
    <w:multiLevelType w:val="singleLevel"/>
    <w:tmpl w:val="AC7F9397"/>
    <w:lvl w:ilvl="0" w:tentative="0">
      <w:start w:val="1"/>
      <w:numFmt w:val="chineseCounting"/>
      <w:suff w:val="nothing"/>
      <w:lvlText w:val="%1、"/>
      <w:lvlJc w:val="left"/>
      <w:pPr>
        <w:ind w:left="0" w:firstLine="420"/>
      </w:pPr>
      <w:rPr>
        <w:rFonts w:hint="eastAsia"/>
      </w:rPr>
    </w:lvl>
  </w:abstractNum>
  <w:abstractNum w:abstractNumId="1">
    <w:nsid w:val="607C2FB6"/>
    <w:multiLevelType w:val="singleLevel"/>
    <w:tmpl w:val="607C2FB6"/>
    <w:lvl w:ilvl="0" w:tentative="0">
      <w:start w:val="1"/>
      <w:numFmt w:val="chineseCounting"/>
      <w:suff w:val="nothing"/>
      <w:lvlText w:val="%1、"/>
      <w:lvlJc w:val="left"/>
      <w:pPr>
        <w:ind w:left="0" w:leftChars="0" w:firstLine="420" w:firstLineChars="0"/>
      </w:pPr>
      <w:rPr>
        <w:rFonts w:hint="eastAsia"/>
      </w:rPr>
    </w:lvl>
  </w:abstractNum>
  <w:abstractNum w:abstractNumId="2">
    <w:nsid w:val="60849184"/>
    <w:multiLevelType w:val="multilevel"/>
    <w:tmpl w:val="6084918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608BD7AD"/>
    <w:multiLevelType w:val="singleLevel"/>
    <w:tmpl w:val="608BD7AD"/>
    <w:lvl w:ilvl="0" w:tentative="0">
      <w:start w:val="1"/>
      <w:numFmt w:val="decimal"/>
      <w:lvlText w:val="%1."/>
      <w:lvlJc w:val="left"/>
      <w:pPr>
        <w:ind w:left="425" w:leftChars="0" w:hanging="425" w:firstLineChars="0"/>
      </w:pPr>
      <w:rPr>
        <w:rFonts w:hint="default"/>
      </w:rPr>
    </w:lvl>
  </w:abstractNum>
  <w:abstractNum w:abstractNumId="4">
    <w:nsid w:val="7A87AFD6"/>
    <w:multiLevelType w:val="singleLevel"/>
    <w:tmpl w:val="7A87AFD6"/>
    <w:lvl w:ilvl="0" w:tentative="0">
      <w:start w:val="1"/>
      <w:numFmt w:val="decimal"/>
      <w:lvlText w:val="%1."/>
      <w:lvlJc w:val="left"/>
      <w:pPr>
        <w:ind w:left="425" w:hanging="425"/>
      </w:pPr>
      <w:rPr>
        <w:rFonts w:hint="default"/>
      </w:r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trackRevisions w:val="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17B28AC"/>
    <w:rsid w:val="00792EDD"/>
    <w:rsid w:val="016B2354"/>
    <w:rsid w:val="031936ED"/>
    <w:rsid w:val="03F732B1"/>
    <w:rsid w:val="04A87776"/>
    <w:rsid w:val="05641926"/>
    <w:rsid w:val="0B5D5D5C"/>
    <w:rsid w:val="0CEB3FE8"/>
    <w:rsid w:val="0E0461D9"/>
    <w:rsid w:val="0E77137B"/>
    <w:rsid w:val="10D22CB6"/>
    <w:rsid w:val="12C2486D"/>
    <w:rsid w:val="13CD5CED"/>
    <w:rsid w:val="14D03F99"/>
    <w:rsid w:val="15D15CE3"/>
    <w:rsid w:val="179F2CC8"/>
    <w:rsid w:val="18D76D2B"/>
    <w:rsid w:val="195676F0"/>
    <w:rsid w:val="1AA647E9"/>
    <w:rsid w:val="1ACF75C6"/>
    <w:rsid w:val="1C58522E"/>
    <w:rsid w:val="1DAB6471"/>
    <w:rsid w:val="1F0A65F9"/>
    <w:rsid w:val="1F552A21"/>
    <w:rsid w:val="210F29A1"/>
    <w:rsid w:val="21381A95"/>
    <w:rsid w:val="229374A1"/>
    <w:rsid w:val="2527038D"/>
    <w:rsid w:val="25296909"/>
    <w:rsid w:val="27613F5E"/>
    <w:rsid w:val="29A06D16"/>
    <w:rsid w:val="2CC63379"/>
    <w:rsid w:val="2D722C3A"/>
    <w:rsid w:val="2D75029B"/>
    <w:rsid w:val="2DB40E93"/>
    <w:rsid w:val="317B28AC"/>
    <w:rsid w:val="31C95593"/>
    <w:rsid w:val="31CA33E1"/>
    <w:rsid w:val="3247392B"/>
    <w:rsid w:val="333156FD"/>
    <w:rsid w:val="34817551"/>
    <w:rsid w:val="38CE3043"/>
    <w:rsid w:val="3ABC7B37"/>
    <w:rsid w:val="3BA21B5E"/>
    <w:rsid w:val="3CB164C3"/>
    <w:rsid w:val="3CBA1035"/>
    <w:rsid w:val="3EC750EE"/>
    <w:rsid w:val="3F167F20"/>
    <w:rsid w:val="3F281E94"/>
    <w:rsid w:val="3F650937"/>
    <w:rsid w:val="41B87E6E"/>
    <w:rsid w:val="41BC6194"/>
    <w:rsid w:val="42987213"/>
    <w:rsid w:val="4554274E"/>
    <w:rsid w:val="455760C6"/>
    <w:rsid w:val="46DB0CFF"/>
    <w:rsid w:val="48170A43"/>
    <w:rsid w:val="4C091CDB"/>
    <w:rsid w:val="4F4265A9"/>
    <w:rsid w:val="4FC80B5B"/>
    <w:rsid w:val="51050F6D"/>
    <w:rsid w:val="54136C65"/>
    <w:rsid w:val="59EC04EB"/>
    <w:rsid w:val="5DC57EF5"/>
    <w:rsid w:val="5F817B96"/>
    <w:rsid w:val="5FB25CBD"/>
    <w:rsid w:val="61A1774D"/>
    <w:rsid w:val="65073F1E"/>
    <w:rsid w:val="68BE7FC1"/>
    <w:rsid w:val="69222494"/>
    <w:rsid w:val="6A6E5EA5"/>
    <w:rsid w:val="6B8E1F62"/>
    <w:rsid w:val="6C297B97"/>
    <w:rsid w:val="6D366934"/>
    <w:rsid w:val="6F3619A7"/>
    <w:rsid w:val="725028FB"/>
    <w:rsid w:val="739B6A5F"/>
    <w:rsid w:val="7430171F"/>
    <w:rsid w:val="748112A1"/>
    <w:rsid w:val="74B40A27"/>
    <w:rsid w:val="75F86981"/>
    <w:rsid w:val="78FB5F3C"/>
    <w:rsid w:val="79CA2771"/>
    <w:rsid w:val="7C882ECB"/>
    <w:rsid w:val="7D694918"/>
    <w:rsid w:val="7DE51999"/>
    <w:rsid w:val="7F4A1E46"/>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50" w:beforeLines="50" w:after="50" w:afterLines="50" w:line="336" w:lineRule="auto"/>
      <w:ind w:left="0" w:leftChars="0" w:firstLine="420" w:firstLineChars="200"/>
      <w:jc w:val="both"/>
    </w:pPr>
    <w:rPr>
      <w:rFonts w:ascii="Times New Roman" w:hAnsi="Times New Roman"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ind w:firstLine="0" w:firstLineChars="0"/>
      <w:jc w:val="center"/>
      <w:outlineLvl w:val="0"/>
    </w:pPr>
    <w:rPr>
      <w:rFonts w:eastAsia="微软雅黑"/>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ind w:firstLine="0" w:firstLineChars="0"/>
      <w:outlineLvl w:val="1"/>
    </w:pPr>
    <w:rPr>
      <w:rFonts w:ascii="Arial" w:hAnsi="Arial" w:eastAsia="微软雅黑"/>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ind w:firstLine="0" w:firstLineChars="0"/>
      <w:outlineLvl w:val="2"/>
    </w:pPr>
    <w:rPr>
      <w:rFonts w:eastAsia="微软雅黑"/>
      <w:sz w:val="28"/>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微软雅黑"/>
      <w:sz w:val="24"/>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rFonts w:eastAsia="微软雅黑"/>
    </w:rPr>
  </w:style>
  <w:style w:type="character" w:default="1" w:styleId="14">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Normal (Web)"/>
    <w:basedOn w:val="1"/>
    <w:next w:val="1"/>
    <w:qFormat/>
    <w:uiPriority w:val="0"/>
    <w:rPr>
      <w:sz w:val="24"/>
    </w:rPr>
  </w:style>
  <w:style w:type="paragraph" w:styleId="13">
    <w:name w:val="Title"/>
    <w:basedOn w:val="1"/>
    <w:qFormat/>
    <w:uiPriority w:val="0"/>
    <w:pPr>
      <w:spacing w:before="240" w:beforeLines="0" w:beforeAutospacing="0" w:after="60" w:afterLines="0" w:afterAutospacing="0"/>
      <w:jc w:val="center"/>
      <w:outlineLvl w:val="0"/>
    </w:pPr>
    <w:rPr>
      <w:rFonts w:ascii="Arial" w:hAnsi="Arial"/>
      <w:b/>
      <w:sz w:val="32"/>
    </w:rPr>
  </w:style>
  <w:style w:type="character" w:styleId="15">
    <w:name w:val="endnote reference"/>
    <w:basedOn w:val="14"/>
    <w:qFormat/>
    <w:uiPriority w:val="0"/>
    <w:rPr>
      <w:vertAlign w:val="superscript"/>
    </w:r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3.bin"/><Relationship Id="rId8" Type="http://schemas.openxmlformats.org/officeDocument/2006/relationships/image" Target="media/image2.wmf"/><Relationship Id="rId7" Type="http://schemas.openxmlformats.org/officeDocument/2006/relationships/oleObject" Target="embeddings/oleObject2.bin"/><Relationship Id="rId6" Type="http://schemas.openxmlformats.org/officeDocument/2006/relationships/image" Target="media/image1.wmf"/><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oleObject" Target="embeddings/oleObject1.bin"/><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oleObject" Target="embeddings/oleObject10.bin"/><Relationship Id="rId46" Type="http://schemas.openxmlformats.org/officeDocument/2006/relationships/oleObject" Target="embeddings/oleObject9.bin"/><Relationship Id="rId45" Type="http://schemas.openxmlformats.org/officeDocument/2006/relationships/oleObject" Target="embeddings/oleObject8.bin"/><Relationship Id="rId44" Type="http://schemas.openxmlformats.org/officeDocument/2006/relationships/oleObject" Target="embeddings/oleObject7.bin"/><Relationship Id="rId43" Type="http://schemas.openxmlformats.org/officeDocument/2006/relationships/oleObject" Target="embeddings/oleObject6.bin"/><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theme" Target="theme/theme1.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png"/><Relationship Id="rId34" Type="http://schemas.openxmlformats.org/officeDocument/2006/relationships/image" Target="media/image16.png"/><Relationship Id="rId33" Type="http://schemas.openxmlformats.org/officeDocument/2006/relationships/image" Target="media/image15.png"/><Relationship Id="rId32" Type="http://schemas.openxmlformats.org/officeDocument/2006/relationships/image" Target="media/image14.png"/><Relationship Id="rId31" Type="http://schemas.openxmlformats.org/officeDocument/2006/relationships/image" Target="media/image13.png"/><Relationship Id="rId30" Type="http://schemas.openxmlformats.org/officeDocument/2006/relationships/image" Target="media/image12.png"/><Relationship Id="rId3" Type="http://schemas.openxmlformats.org/officeDocument/2006/relationships/header" Target="header1.xml"/><Relationship Id="rId29" Type="http://schemas.openxmlformats.org/officeDocument/2006/relationships/image" Target="media/image11.png"/><Relationship Id="rId28" Type="http://schemas.openxmlformats.org/officeDocument/2006/relationships/image" Target="media/image10.png"/><Relationship Id="rId27" Type="http://schemas.openxmlformats.org/officeDocument/2006/relationships/image" Target="media/image9.png"/><Relationship Id="rId26" Type="http://schemas.openxmlformats.org/officeDocument/2006/relationships/image" Target="media/image8.png"/><Relationship Id="rId25" Type="http://schemas.openxmlformats.org/officeDocument/2006/relationships/diagramColors" Target="diagrams/colors1.xml"/><Relationship Id="rId24" Type="http://schemas.openxmlformats.org/officeDocument/2006/relationships/diagramQuickStyle" Target="diagrams/quickStyle1.xml"/><Relationship Id="rId23" Type="http://schemas.openxmlformats.org/officeDocument/2006/relationships/diagramLayout" Target="diagrams/layout1.xml"/><Relationship Id="rId22" Type="http://schemas.openxmlformats.org/officeDocument/2006/relationships/diagramData" Target="diagrams/data1.xml"/><Relationship Id="rId21" Type="http://schemas.openxmlformats.org/officeDocument/2006/relationships/image" Target="media/image7.png"/><Relationship Id="rId20" Type="http://schemas.openxmlformats.org/officeDocument/2006/relationships/chart" Target="charts/chart5.xml"/><Relationship Id="rId2" Type="http://schemas.openxmlformats.org/officeDocument/2006/relationships/settings" Target="settings.xml"/><Relationship Id="rId19" Type="http://schemas.openxmlformats.org/officeDocument/2006/relationships/chart" Target="charts/chart4.xml"/><Relationship Id="rId18" Type="http://schemas.openxmlformats.org/officeDocument/2006/relationships/chart" Target="charts/chart3.xml"/><Relationship Id="rId17" Type="http://schemas.openxmlformats.org/officeDocument/2006/relationships/chart" Target="charts/chart2.xml"/><Relationship Id="rId16" Type="http://schemas.openxmlformats.org/officeDocument/2006/relationships/chart" Target="charts/chart1.xml"/><Relationship Id="rId15" Type="http://schemas.openxmlformats.org/officeDocument/2006/relationships/image" Target="media/image6.png"/><Relationship Id="rId14" Type="http://schemas.openxmlformats.org/officeDocument/2006/relationships/image" Target="media/image5.wmf"/><Relationship Id="rId13" Type="http://schemas.openxmlformats.org/officeDocument/2006/relationships/oleObject" Target="embeddings/oleObject5.bin"/><Relationship Id="rId12" Type="http://schemas.openxmlformats.org/officeDocument/2006/relationships/image" Target="media/image4.wmf"/><Relationship Id="rId11" Type="http://schemas.openxmlformats.org/officeDocument/2006/relationships/oleObject" Target="embeddings/oleObject4.bin"/><Relationship Id="rId10" Type="http://schemas.openxmlformats.org/officeDocument/2006/relationships/image" Target="media/image3.wmf"/><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24037;&#20316;&#31807;1" TargetMode="External"/></Relationships>
</file>

<file path=word/charts/_rels/chart2.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24037;&#20316;&#31807;1" TargetMode="External"/></Relationships>
</file>

<file path=word/charts/_rels/chart3.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24037;&#20316;&#31807;1" TargetMode="External"/></Relationships>
</file>

<file path=word/charts/_rels/chart4.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24037;&#20316;&#31807;1" TargetMode="External"/></Relationships>
</file>

<file path=word/charts/_rels/chart5.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24037;&#20316;&#31807;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0"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p>
      </c:txPr>
    </c:title>
    <c:autoTitleDeleted val="0"/>
    <c:plotArea>
      <c:layout/>
      <c:radarChart>
        <c:radarStyle val="filled"/>
        <c:varyColors val="0"/>
        <c:ser>
          <c:idx val="0"/>
          <c:order val="0"/>
          <c:tx>
            <c:strRef>
              <c:f>[工作簿1]Sheet1!$B$1</c:f>
              <c:strCache>
                <c:ptCount val="1"/>
                <c:pt idx="0">
                  <c:v>巴利专家</c:v>
                </c:pt>
              </c:strCache>
            </c:strRef>
          </c:tx>
          <c:spPr>
            <a:solidFill>
              <a:schemeClr val="accent1"/>
            </a:solidFill>
            <a:ln>
              <a:noFill/>
            </a:ln>
            <a:effectLst/>
          </c:spPr>
          <c:marker>
            <c:symbol val="none"/>
          </c:marker>
          <c:dLbls>
            <c:delete val="1"/>
          </c:dLbls>
          <c:cat>
            <c:strRef>
              <c:f>[工作簿1]Sheet1!$A$2:$A$6</c:f>
              <c:strCache>
                <c:ptCount val="5"/>
                <c:pt idx="0">
                  <c:v>教理</c:v>
                </c:pt>
                <c:pt idx="1">
                  <c:v>巴利语</c:v>
                </c:pt>
                <c:pt idx="2">
                  <c:v>缅语</c:v>
                </c:pt>
                <c:pt idx="3">
                  <c:v>英语</c:v>
                </c:pt>
                <c:pt idx="4">
                  <c:v>汉语</c:v>
                </c:pt>
              </c:strCache>
            </c:strRef>
          </c:cat>
          <c:val>
            <c:numRef>
              <c:f>[工作簿1]Sheet1!$B$2:$B$6</c:f>
              <c:numCache>
                <c:formatCode>General</c:formatCode>
                <c:ptCount val="5"/>
                <c:pt idx="0">
                  <c:v>100</c:v>
                </c:pt>
                <c:pt idx="1">
                  <c:v>100</c:v>
                </c:pt>
                <c:pt idx="2">
                  <c:v>100</c:v>
                </c:pt>
                <c:pt idx="3">
                  <c:v>60</c:v>
                </c:pt>
                <c:pt idx="4">
                  <c:v>0</c:v>
                </c:pt>
              </c:numCache>
            </c:numRef>
          </c:val>
        </c:ser>
        <c:dLbls>
          <c:showLegendKey val="0"/>
          <c:showVal val="0"/>
          <c:showCatName val="0"/>
          <c:showSerName val="0"/>
          <c:showPercent val="0"/>
          <c:showBubbleSize val="0"/>
        </c:dLbls>
        <c:axId val="281276134"/>
        <c:axId val="233748819"/>
      </c:radarChart>
      <c:catAx>
        <c:axId val="28127613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33748819"/>
        <c:crosses val="autoZero"/>
        <c:auto val="1"/>
        <c:lblAlgn val="ctr"/>
        <c:lblOffset val="100"/>
        <c:noMultiLvlLbl val="0"/>
      </c:catAx>
      <c:valAx>
        <c:axId val="2337488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8127613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0"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p>
      </c:txPr>
    </c:title>
    <c:autoTitleDeleted val="0"/>
    <c:plotArea>
      <c:layout/>
      <c:radarChart>
        <c:radarStyle val="filled"/>
        <c:varyColors val="0"/>
        <c:ser>
          <c:idx val="0"/>
          <c:order val="0"/>
          <c:tx>
            <c:strRef>
              <c:f>[工作簿1]Sheet1!$C$1</c:f>
              <c:strCache>
                <c:ptCount val="1"/>
                <c:pt idx="0">
                  <c:v>高级编辑</c:v>
                </c:pt>
              </c:strCache>
            </c:strRef>
          </c:tx>
          <c:spPr>
            <a:solidFill>
              <a:schemeClr val="accent2"/>
            </a:solidFill>
            <a:ln>
              <a:noFill/>
            </a:ln>
            <a:effectLst/>
          </c:spPr>
          <c:marker>
            <c:symbol val="none"/>
          </c:marker>
          <c:dLbls>
            <c:delete val="1"/>
          </c:dLbls>
          <c:cat>
            <c:strRef>
              <c:f>[工作簿1]Sheet1!$A$2:$A$6</c:f>
              <c:strCache>
                <c:ptCount val="5"/>
                <c:pt idx="0">
                  <c:v>教理</c:v>
                </c:pt>
                <c:pt idx="1">
                  <c:v>巴利语</c:v>
                </c:pt>
                <c:pt idx="2">
                  <c:v>缅语</c:v>
                </c:pt>
                <c:pt idx="3">
                  <c:v>英语</c:v>
                </c:pt>
                <c:pt idx="4">
                  <c:v>汉语</c:v>
                </c:pt>
              </c:strCache>
            </c:strRef>
          </c:cat>
          <c:val>
            <c:numRef>
              <c:f>[工作簿1]Sheet1!$C$2:$C$6</c:f>
              <c:numCache>
                <c:formatCode>General</c:formatCode>
                <c:ptCount val="5"/>
                <c:pt idx="0">
                  <c:v>90</c:v>
                </c:pt>
                <c:pt idx="1">
                  <c:v>90</c:v>
                </c:pt>
                <c:pt idx="2">
                  <c:v>80</c:v>
                </c:pt>
                <c:pt idx="3">
                  <c:v>70</c:v>
                </c:pt>
                <c:pt idx="4">
                  <c:v>100</c:v>
                </c:pt>
              </c:numCache>
            </c:numRef>
          </c:val>
        </c:ser>
        <c:dLbls>
          <c:showLegendKey val="0"/>
          <c:showVal val="0"/>
          <c:showCatName val="0"/>
          <c:showSerName val="0"/>
          <c:showPercent val="0"/>
          <c:showBubbleSize val="0"/>
        </c:dLbls>
        <c:axId val="428307815"/>
        <c:axId val="613133246"/>
      </c:radarChart>
      <c:catAx>
        <c:axId val="428307815"/>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13133246"/>
        <c:crosses val="autoZero"/>
        <c:auto val="1"/>
        <c:lblAlgn val="ctr"/>
        <c:lblOffset val="100"/>
        <c:noMultiLvlLbl val="0"/>
      </c:catAx>
      <c:valAx>
        <c:axId val="61313324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283078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0"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p>
      </c:txPr>
    </c:title>
    <c:autoTitleDeleted val="0"/>
    <c:plotArea>
      <c:layout/>
      <c:radarChart>
        <c:radarStyle val="filled"/>
        <c:varyColors val="0"/>
        <c:ser>
          <c:idx val="0"/>
          <c:order val="0"/>
          <c:tx>
            <c:strRef>
              <c:f>[工作簿1]Sheet1!$D$1</c:f>
              <c:strCache>
                <c:ptCount val="1"/>
                <c:pt idx="0">
                  <c:v>编辑</c:v>
                </c:pt>
              </c:strCache>
            </c:strRef>
          </c:tx>
          <c:spPr>
            <a:solidFill>
              <a:schemeClr val="accent4"/>
            </a:solidFill>
            <a:ln>
              <a:noFill/>
            </a:ln>
            <a:effectLst/>
          </c:spPr>
          <c:marker>
            <c:symbol val="none"/>
          </c:marker>
          <c:dLbls>
            <c:delete val="1"/>
          </c:dLbls>
          <c:cat>
            <c:strRef>
              <c:f>[工作簿1]Sheet1!$A$2:$A$6</c:f>
              <c:strCache>
                <c:ptCount val="5"/>
                <c:pt idx="0">
                  <c:v>教理</c:v>
                </c:pt>
                <c:pt idx="1">
                  <c:v>巴利语</c:v>
                </c:pt>
                <c:pt idx="2">
                  <c:v>缅语</c:v>
                </c:pt>
                <c:pt idx="3">
                  <c:v>英语</c:v>
                </c:pt>
                <c:pt idx="4">
                  <c:v>汉语</c:v>
                </c:pt>
              </c:strCache>
            </c:strRef>
          </c:cat>
          <c:val>
            <c:numRef>
              <c:f>[工作簿1]Sheet1!$D$2:$D$6</c:f>
              <c:numCache>
                <c:formatCode>General</c:formatCode>
                <c:ptCount val="5"/>
                <c:pt idx="0">
                  <c:v>70</c:v>
                </c:pt>
                <c:pt idx="1">
                  <c:v>80</c:v>
                </c:pt>
                <c:pt idx="2">
                  <c:v>60</c:v>
                </c:pt>
                <c:pt idx="3">
                  <c:v>70</c:v>
                </c:pt>
                <c:pt idx="4">
                  <c:v>100</c:v>
                </c:pt>
              </c:numCache>
            </c:numRef>
          </c:val>
        </c:ser>
        <c:dLbls>
          <c:showLegendKey val="0"/>
          <c:showVal val="0"/>
          <c:showCatName val="0"/>
          <c:showSerName val="0"/>
          <c:showPercent val="0"/>
          <c:showBubbleSize val="0"/>
        </c:dLbls>
        <c:axId val="643301417"/>
        <c:axId val="678225598"/>
      </c:radarChart>
      <c:catAx>
        <c:axId val="643301417"/>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78225598"/>
        <c:crosses val="autoZero"/>
        <c:auto val="1"/>
        <c:lblAlgn val="ctr"/>
        <c:lblOffset val="100"/>
        <c:noMultiLvlLbl val="0"/>
      </c:catAx>
      <c:valAx>
        <c:axId val="67822559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4330141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0"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p>
      </c:txPr>
    </c:title>
    <c:autoTitleDeleted val="0"/>
    <c:plotArea>
      <c:layout/>
      <c:radarChart>
        <c:radarStyle val="filled"/>
        <c:varyColors val="0"/>
        <c:ser>
          <c:idx val="0"/>
          <c:order val="0"/>
          <c:tx>
            <c:strRef>
              <c:f>[工作簿1]Sheet1!$E$1</c:f>
              <c:strCache>
                <c:ptCount val="1"/>
                <c:pt idx="0">
                  <c:v>助理编辑</c:v>
                </c:pt>
              </c:strCache>
            </c:strRef>
          </c:tx>
          <c:spPr>
            <a:solidFill>
              <a:schemeClr val="accent6"/>
            </a:solidFill>
            <a:ln>
              <a:noFill/>
            </a:ln>
            <a:effectLst/>
          </c:spPr>
          <c:marker>
            <c:symbol val="none"/>
          </c:marker>
          <c:dLbls>
            <c:delete val="1"/>
          </c:dLbls>
          <c:cat>
            <c:strRef>
              <c:f>[工作簿1]Sheet1!$A$2:$A$6</c:f>
              <c:strCache>
                <c:ptCount val="5"/>
                <c:pt idx="0">
                  <c:v>教理</c:v>
                </c:pt>
                <c:pt idx="1">
                  <c:v>巴利语</c:v>
                </c:pt>
                <c:pt idx="2">
                  <c:v>缅语</c:v>
                </c:pt>
                <c:pt idx="3">
                  <c:v>英语</c:v>
                </c:pt>
                <c:pt idx="4">
                  <c:v>汉语</c:v>
                </c:pt>
              </c:strCache>
            </c:strRef>
          </c:cat>
          <c:val>
            <c:numRef>
              <c:f>[工作簿1]Sheet1!$E$2:$E$6</c:f>
              <c:numCache>
                <c:formatCode>General</c:formatCode>
                <c:ptCount val="5"/>
                <c:pt idx="0">
                  <c:v>60</c:v>
                </c:pt>
                <c:pt idx="1">
                  <c:v>70</c:v>
                </c:pt>
                <c:pt idx="2">
                  <c:v>0</c:v>
                </c:pt>
                <c:pt idx="3">
                  <c:v>70</c:v>
                </c:pt>
                <c:pt idx="4">
                  <c:v>90</c:v>
                </c:pt>
              </c:numCache>
            </c:numRef>
          </c:val>
        </c:ser>
        <c:dLbls>
          <c:showLegendKey val="0"/>
          <c:showVal val="0"/>
          <c:showCatName val="0"/>
          <c:showSerName val="0"/>
          <c:showPercent val="0"/>
          <c:showBubbleSize val="0"/>
        </c:dLbls>
        <c:axId val="205320629"/>
        <c:axId val="434774919"/>
      </c:radarChart>
      <c:catAx>
        <c:axId val="20532062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34774919"/>
        <c:crosses val="autoZero"/>
        <c:auto val="1"/>
        <c:lblAlgn val="ctr"/>
        <c:lblOffset val="100"/>
        <c:noMultiLvlLbl val="0"/>
      </c:catAx>
      <c:valAx>
        <c:axId val="4347749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0532062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t>团队能力</a:t>
            </a:r>
          </a:p>
        </c:rich>
      </c:tx>
      <c:layout/>
      <c:overlay val="0"/>
      <c:spPr>
        <a:noFill/>
        <a:ln>
          <a:noFill/>
        </a:ln>
        <a:effectLst/>
      </c:spPr>
    </c:title>
    <c:autoTitleDeleted val="0"/>
    <c:plotArea>
      <c:layout/>
      <c:radarChart>
        <c:radarStyle val="filled"/>
        <c:varyColors val="0"/>
        <c:ser>
          <c:idx val="0"/>
          <c:order val="0"/>
          <c:tx>
            <c:strRef>
              <c:f>[工作簿1]Sheet1!$B$1</c:f>
              <c:strCache>
                <c:ptCount val="1"/>
                <c:pt idx="0">
                  <c:v>巴利专家</c:v>
                </c:pt>
              </c:strCache>
            </c:strRef>
          </c:tx>
          <c:spPr>
            <a:solidFill>
              <a:schemeClr val="accent1"/>
            </a:solidFill>
            <a:ln>
              <a:noFill/>
            </a:ln>
            <a:effectLst/>
          </c:spPr>
          <c:marker>
            <c:symbol val="none"/>
          </c:marker>
          <c:dLbls>
            <c:delete val="1"/>
          </c:dLbls>
          <c:cat>
            <c:strRef>
              <c:f>[工作簿1]Sheet1!$A$2:$A$6</c:f>
              <c:strCache>
                <c:ptCount val="5"/>
                <c:pt idx="0">
                  <c:v>教理</c:v>
                </c:pt>
                <c:pt idx="1">
                  <c:v>巴利语</c:v>
                </c:pt>
                <c:pt idx="2">
                  <c:v>缅语</c:v>
                </c:pt>
                <c:pt idx="3">
                  <c:v>英语</c:v>
                </c:pt>
                <c:pt idx="4">
                  <c:v>汉语</c:v>
                </c:pt>
              </c:strCache>
            </c:strRef>
          </c:cat>
          <c:val>
            <c:numRef>
              <c:f>[工作簿1]Sheet1!$B$2:$B$6</c:f>
              <c:numCache>
                <c:formatCode>General</c:formatCode>
                <c:ptCount val="5"/>
                <c:pt idx="0">
                  <c:v>100</c:v>
                </c:pt>
                <c:pt idx="1">
                  <c:v>100</c:v>
                </c:pt>
                <c:pt idx="2">
                  <c:v>100</c:v>
                </c:pt>
                <c:pt idx="3">
                  <c:v>60</c:v>
                </c:pt>
                <c:pt idx="4">
                  <c:v>0</c:v>
                </c:pt>
              </c:numCache>
            </c:numRef>
          </c:val>
        </c:ser>
        <c:ser>
          <c:idx val="1"/>
          <c:order val="1"/>
          <c:tx>
            <c:strRef>
              <c:f>[工作簿1]Sheet1!$C$1</c:f>
              <c:strCache>
                <c:ptCount val="1"/>
                <c:pt idx="0">
                  <c:v>高级编辑</c:v>
                </c:pt>
              </c:strCache>
            </c:strRef>
          </c:tx>
          <c:spPr>
            <a:solidFill>
              <a:schemeClr val="accent2">
                <a:alpha val="51000"/>
              </a:schemeClr>
            </a:solidFill>
            <a:ln>
              <a:noFill/>
            </a:ln>
            <a:effectLst/>
          </c:spPr>
          <c:marker>
            <c:symbol val="none"/>
          </c:marker>
          <c:dLbls>
            <c:delete val="1"/>
          </c:dLbls>
          <c:cat>
            <c:strRef>
              <c:f>[工作簿1]Sheet1!$A$2:$A$6</c:f>
              <c:strCache>
                <c:ptCount val="5"/>
                <c:pt idx="0">
                  <c:v>教理</c:v>
                </c:pt>
                <c:pt idx="1">
                  <c:v>巴利语</c:v>
                </c:pt>
                <c:pt idx="2">
                  <c:v>缅语</c:v>
                </c:pt>
                <c:pt idx="3">
                  <c:v>英语</c:v>
                </c:pt>
                <c:pt idx="4">
                  <c:v>汉语</c:v>
                </c:pt>
              </c:strCache>
            </c:strRef>
          </c:cat>
          <c:val>
            <c:numRef>
              <c:f>[工作簿1]Sheet1!$C$2:$C$6</c:f>
              <c:numCache>
                <c:formatCode>General</c:formatCode>
                <c:ptCount val="5"/>
                <c:pt idx="0">
                  <c:v>90</c:v>
                </c:pt>
                <c:pt idx="1">
                  <c:v>90</c:v>
                </c:pt>
                <c:pt idx="2">
                  <c:v>80</c:v>
                </c:pt>
                <c:pt idx="3">
                  <c:v>70</c:v>
                </c:pt>
                <c:pt idx="4">
                  <c:v>100</c:v>
                </c:pt>
              </c:numCache>
            </c:numRef>
          </c:val>
        </c:ser>
        <c:ser>
          <c:idx val="2"/>
          <c:order val="2"/>
          <c:tx>
            <c:strRef>
              <c:f>[工作簿1]Sheet1!$D$1</c:f>
              <c:strCache>
                <c:ptCount val="1"/>
                <c:pt idx="0">
                  <c:v>编辑</c:v>
                </c:pt>
              </c:strCache>
            </c:strRef>
          </c:tx>
          <c:spPr>
            <a:solidFill>
              <a:schemeClr val="accent3">
                <a:alpha val="44000"/>
              </a:schemeClr>
            </a:solidFill>
            <a:ln>
              <a:noFill/>
            </a:ln>
            <a:effectLst/>
          </c:spPr>
          <c:marker>
            <c:symbol val="none"/>
          </c:marker>
          <c:dLbls>
            <c:delete val="1"/>
          </c:dLbls>
          <c:cat>
            <c:strRef>
              <c:f>[工作簿1]Sheet1!$A$2:$A$6</c:f>
              <c:strCache>
                <c:ptCount val="5"/>
                <c:pt idx="0">
                  <c:v>教理</c:v>
                </c:pt>
                <c:pt idx="1">
                  <c:v>巴利语</c:v>
                </c:pt>
                <c:pt idx="2">
                  <c:v>缅语</c:v>
                </c:pt>
                <c:pt idx="3">
                  <c:v>英语</c:v>
                </c:pt>
                <c:pt idx="4">
                  <c:v>汉语</c:v>
                </c:pt>
              </c:strCache>
            </c:strRef>
          </c:cat>
          <c:val>
            <c:numRef>
              <c:f>[工作簿1]Sheet1!$D$2:$D$6</c:f>
              <c:numCache>
                <c:formatCode>General</c:formatCode>
                <c:ptCount val="5"/>
                <c:pt idx="0">
                  <c:v>70</c:v>
                </c:pt>
                <c:pt idx="1">
                  <c:v>80</c:v>
                </c:pt>
                <c:pt idx="2">
                  <c:v>60</c:v>
                </c:pt>
                <c:pt idx="3">
                  <c:v>70</c:v>
                </c:pt>
                <c:pt idx="4">
                  <c:v>100</c:v>
                </c:pt>
              </c:numCache>
            </c:numRef>
          </c:val>
        </c:ser>
        <c:ser>
          <c:idx val="3"/>
          <c:order val="3"/>
          <c:tx>
            <c:strRef>
              <c:f>[工作簿1]Sheet1!$E$1</c:f>
              <c:strCache>
                <c:ptCount val="1"/>
                <c:pt idx="0">
                  <c:v>助理编辑</c:v>
                </c:pt>
              </c:strCache>
            </c:strRef>
          </c:tx>
          <c:spPr>
            <a:solidFill>
              <a:schemeClr val="accent4">
                <a:alpha val="50000"/>
              </a:schemeClr>
            </a:solidFill>
            <a:ln>
              <a:noFill/>
            </a:ln>
            <a:effectLst/>
          </c:spPr>
          <c:marker>
            <c:symbol val="none"/>
          </c:marker>
          <c:dLbls>
            <c:delete val="1"/>
          </c:dLbls>
          <c:cat>
            <c:strRef>
              <c:f>[工作簿1]Sheet1!$A$2:$A$6</c:f>
              <c:strCache>
                <c:ptCount val="5"/>
                <c:pt idx="0">
                  <c:v>教理</c:v>
                </c:pt>
                <c:pt idx="1">
                  <c:v>巴利语</c:v>
                </c:pt>
                <c:pt idx="2">
                  <c:v>缅语</c:v>
                </c:pt>
                <c:pt idx="3">
                  <c:v>英语</c:v>
                </c:pt>
                <c:pt idx="4">
                  <c:v>汉语</c:v>
                </c:pt>
              </c:strCache>
            </c:strRef>
          </c:cat>
          <c:val>
            <c:numRef>
              <c:f>[工作簿1]Sheet1!$E$2:$E$6</c:f>
              <c:numCache>
                <c:formatCode>General</c:formatCode>
                <c:ptCount val="5"/>
                <c:pt idx="0">
                  <c:v>60</c:v>
                </c:pt>
                <c:pt idx="1">
                  <c:v>70</c:v>
                </c:pt>
                <c:pt idx="2">
                  <c:v>0</c:v>
                </c:pt>
                <c:pt idx="3">
                  <c:v>70</c:v>
                </c:pt>
                <c:pt idx="4">
                  <c:v>90</c:v>
                </c:pt>
              </c:numCache>
            </c:numRef>
          </c:val>
        </c:ser>
        <c:dLbls>
          <c:showLegendKey val="0"/>
          <c:showVal val="0"/>
          <c:showCatName val="0"/>
          <c:showSerName val="0"/>
          <c:showPercent val="0"/>
          <c:showBubbleSize val="0"/>
        </c:dLbls>
        <c:axId val="788405274"/>
        <c:axId val="745440419"/>
      </c:radarChart>
      <c:catAx>
        <c:axId val="78840527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45440419"/>
        <c:crosses val="autoZero"/>
        <c:auto val="1"/>
        <c:lblAlgn val="ctr"/>
        <c:lblOffset val="100"/>
        <c:noMultiLvlLbl val="0"/>
      </c:catAx>
      <c:valAx>
        <c:axId val="7454404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88405274"/>
        <c:crosses val="autoZero"/>
        <c:crossBetween val="between"/>
      </c:valAx>
      <c:spPr>
        <a:noFill/>
        <a:ln>
          <a:noFill/>
        </a:ln>
        <a:effectLst/>
      </c:spPr>
    </c:plotArea>
    <c:legend>
      <c:legendPos val="t"/>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3A4A08D0-1F2B-4E7D-8D73-A037FF2F1161}" type="doc">
      <dgm:prSet loTypeId="relationship" loCatId="relationship" qsTypeId="urn:microsoft.com/office/officeart/2005/8/quickstyle/simple2" qsCatId="simple" csTypeId="urn:microsoft.com/office/officeart/2005/8/colors/accent2_1" csCatId="accent2" phldr="1"/>
      <dgm:spPr/>
      <dgm:t>
        <a:bodyPr/>
        <a:p>
          <a:endParaRPr lang="en-US"/>
        </a:p>
      </dgm:t>
    </dgm:pt>
    <dgm:pt modelId="{CE2F225D-AF82-4A61-95CA-2200BFA70845}">
      <dgm:prSet phldrT="[Text]" phldr="0" custT="0"/>
      <dgm:spPr/>
      <dgm:t>
        <a:bodyPr vert="horz" wrap="square"/>
        <a:p>
          <a:pPr>
            <a:lnSpc>
              <a:spcPct val="100000"/>
            </a:lnSpc>
            <a:spcBef>
              <a:spcPct val="0"/>
            </a:spcBef>
            <a:spcAft>
              <a:spcPct val="35000"/>
            </a:spcAft>
          </a:pPr>
          <a:r>
            <a:rPr lang="zh-CN" altLang="en-US" dirty="0" smtClean="0"/>
            <a:t>逐词译</a:t>
          </a:r>
          <a:endParaRPr lang="zh-CN" altLang="en-US" dirty="0" smtClean="0"/>
        </a:p>
        <a:p>
          <a:pPr>
            <a:lnSpc>
              <a:spcPct val="100000"/>
            </a:lnSpc>
            <a:spcBef>
              <a:spcPct val="0"/>
            </a:spcBef>
            <a:spcAft>
              <a:spcPct val="35000"/>
            </a:spcAft>
          </a:pPr>
          <a:r>
            <a:rPr lang="zh-CN" altLang="en-US" dirty="0"/>
            <a:t>成品</a:t>
          </a:r>
          <a:endParaRPr lang="zh-CN" altLang="en-US" dirty="0"/>
        </a:p>
      </dgm:t>
    </dgm:pt>
    <dgm:pt modelId="{CEB1A4CD-6366-4F5A-9ABE-CA91AE2A52A3}" cxnId="{C4A51560-A3C7-4F70-8E0A-FC0510CE74D1}" type="parTrans">
      <dgm:prSet/>
      <dgm:spPr/>
      <dgm:t>
        <a:bodyPr/>
        <a:p>
          <a:endParaRPr lang="en-US"/>
        </a:p>
      </dgm:t>
    </dgm:pt>
    <dgm:pt modelId="{8E7793A9-BEA5-4E09-AE75-60C9325D17DF}" cxnId="{C4A51560-A3C7-4F70-8E0A-FC0510CE74D1}" type="sibTrans">
      <dgm:prSet/>
      <dgm:spPr/>
      <dgm:t>
        <a:bodyPr/>
        <a:p>
          <a:endParaRPr lang="en-US"/>
        </a:p>
      </dgm:t>
    </dgm:pt>
    <dgm:pt modelId="{2A13D91E-8897-4276-BDA9-2E6AED3B8237}">
      <dgm:prSet phldrT="[Text]" phldr="0" custT="0"/>
      <dgm:spPr/>
      <dgm:t>
        <a:bodyPr vert="horz" wrap="square"/>
        <a:p>
          <a:pPr>
            <a:lnSpc>
              <a:spcPct val="100000"/>
            </a:lnSpc>
            <a:spcBef>
              <a:spcPct val="0"/>
            </a:spcBef>
            <a:spcAft>
              <a:spcPct val="35000"/>
            </a:spcAft>
          </a:pPr>
          <a:r>
            <a:rPr lang="zh-CN" altLang="en-US" dirty="0" smtClean="0"/>
            <a:t>现有英译</a:t>
          </a:r>
          <a:r>
            <a:rPr lang="en-US" dirty="0"/>
            <a:t/>
          </a:r>
          <a:endParaRPr lang="en-US" dirty="0"/>
        </a:p>
      </dgm:t>
    </dgm:pt>
    <dgm:pt modelId="{2F96A23C-E8DE-47D7-BF59-A65D82217E96}" cxnId="{2C70E454-9381-424C-8D7A-CC54E0D95C50}" type="parTrans">
      <dgm:prSet/>
      <dgm:spPr/>
      <dgm:t>
        <a:bodyPr/>
        <a:p>
          <a:endParaRPr lang="en-US"/>
        </a:p>
      </dgm:t>
    </dgm:pt>
    <dgm:pt modelId="{0787B6CA-3105-4EB7-8D15-22D6ADB5A8A9}" cxnId="{2C70E454-9381-424C-8D7A-CC54E0D95C50}" type="sibTrans">
      <dgm:prSet/>
      <dgm:spPr/>
      <dgm:t>
        <a:bodyPr/>
        <a:p>
          <a:endParaRPr lang="en-US"/>
        </a:p>
      </dgm:t>
    </dgm:pt>
    <dgm:pt modelId="{5029ADCF-E976-4C17-9DFD-53EA86E5B4EE}">
      <dgm:prSet phldrT="[Text]" phldr="0" custT="0"/>
      <dgm:spPr/>
      <dgm:t>
        <a:bodyPr vert="horz" wrap="square"/>
        <a:p>
          <a:pPr>
            <a:lnSpc>
              <a:spcPct val="100000"/>
            </a:lnSpc>
            <a:spcBef>
              <a:spcPct val="0"/>
            </a:spcBef>
            <a:spcAft>
              <a:spcPct val="35000"/>
            </a:spcAft>
          </a:pPr>
          <a:r>
            <a:rPr lang="zh-CN" altLang="en-US" dirty="0" smtClean="0">
              <a:sym typeface="+mn-ea"/>
            </a:rPr>
            <a:t>译文草稿</a:t>
          </a:r>
          <a:r>
            <a:rPr lang="zh-CN" altLang="en-US" dirty="0" smtClean="0"/>
            <a:t/>
          </a:r>
          <a:endParaRPr lang="zh-CN" altLang="en-US" dirty="0" smtClean="0"/>
        </a:p>
        <a:p>
          <a:pPr>
            <a:lnSpc>
              <a:spcPct val="100000"/>
            </a:lnSpc>
            <a:spcBef>
              <a:spcPct val="0"/>
            </a:spcBef>
            <a:spcAft>
              <a:spcPct val="35000"/>
            </a:spcAft>
          </a:pPr>
          <a:r>
            <a:rPr lang="en-US" dirty="0"/>
            <a:t>(</a:t>
          </a:r>
          <a:r>
            <a:rPr lang="zh-CN" altLang="en-US" dirty="0"/>
            <a:t>英</a:t>
          </a:r>
          <a:r>
            <a:rPr lang="en-US" dirty="0"/>
            <a:t>)</a:t>
          </a:r>
          <a:endParaRPr lang="en-US" dirty="0"/>
        </a:p>
      </dgm:t>
    </dgm:pt>
    <dgm:pt modelId="{E0E0740F-3F6F-453F-9E8A-8153C3EA7277}" cxnId="{7AAC962B-1638-4807-9AAA-39545C90D562}" type="parTrans">
      <dgm:prSet/>
      <dgm:spPr/>
      <dgm:t>
        <a:bodyPr/>
        <a:p>
          <a:endParaRPr lang="en-US"/>
        </a:p>
      </dgm:t>
    </dgm:pt>
    <dgm:pt modelId="{E8D0AEB6-7C80-4AB7-8A7F-90C7BC10FBA0}" cxnId="{7AAC962B-1638-4807-9AAA-39545C90D562}" type="sibTrans">
      <dgm:prSet/>
      <dgm:spPr/>
      <dgm:t>
        <a:bodyPr/>
        <a:p>
          <a:endParaRPr lang="en-US"/>
        </a:p>
      </dgm:t>
    </dgm:pt>
    <dgm:pt modelId="{7C6DBF04-09BD-44C2-B8E4-F2FCBA11BCC7}">
      <dgm:prSet phldrT="[Text]" phldr="0" custT="0"/>
      <dgm:spPr/>
      <dgm:t>
        <a:bodyPr vert="horz" wrap="square"/>
        <a:p>
          <a:pPr>
            <a:lnSpc>
              <a:spcPct val="100000"/>
            </a:lnSpc>
            <a:spcBef>
              <a:spcPct val="0"/>
            </a:spcBef>
            <a:spcAft>
              <a:spcPct val="35000"/>
            </a:spcAft>
          </a:pPr>
          <a:r>
            <a:rPr lang="zh-CN" altLang="en-US" dirty="0" smtClean="0"/>
            <a:t>逐词译</a:t>
          </a:r>
          <a:endParaRPr lang="zh-CN" altLang="en-US" dirty="0" smtClean="0"/>
        </a:p>
        <a:p>
          <a:pPr>
            <a:lnSpc>
              <a:spcPct val="100000"/>
            </a:lnSpc>
            <a:spcBef>
              <a:spcPct val="0"/>
            </a:spcBef>
            <a:spcAft>
              <a:spcPct val="35000"/>
            </a:spcAft>
          </a:pPr>
          <a:r>
            <a:rPr lang="zh-CN" altLang="en-US" dirty="0"/>
            <a:t>草稿</a:t>
          </a:r>
          <a:endParaRPr lang="zh-CN" altLang="en-US" dirty="0"/>
        </a:p>
      </dgm:t>
    </dgm:pt>
    <dgm:pt modelId="{0E6CE0BD-110B-4219-8771-FB0BC7254796}" cxnId="{20A60085-8A87-474F-834F-CF49F878280E}" type="parTrans">
      <dgm:prSet/>
      <dgm:spPr/>
      <dgm:t>
        <a:bodyPr/>
        <a:p>
          <a:endParaRPr lang="en-US"/>
        </a:p>
      </dgm:t>
    </dgm:pt>
    <dgm:pt modelId="{1F0AAA0D-57A4-4780-B453-2423EC1BAB97}" cxnId="{20A60085-8A87-474F-834F-CF49F878280E}" type="sibTrans">
      <dgm:prSet/>
      <dgm:spPr/>
      <dgm:t>
        <a:bodyPr/>
        <a:p>
          <a:endParaRPr lang="en-US"/>
        </a:p>
      </dgm:t>
    </dgm:pt>
    <dgm:pt modelId="{A82593E9-4CE7-49B1-BCCB-FDC75ED9E91C}">
      <dgm:prSet phldrT="[Text]" phldr="0" custT="0"/>
      <dgm:spPr/>
      <dgm:t>
        <a:bodyPr vert="horz" wrap="square"/>
        <a:p>
          <a:pPr>
            <a:lnSpc>
              <a:spcPct val="100000"/>
            </a:lnSpc>
            <a:spcBef>
              <a:spcPct val="0"/>
            </a:spcBef>
            <a:spcAft>
              <a:spcPct val="35000"/>
            </a:spcAft>
          </a:pPr>
          <a:r>
            <a:rPr lang="zh-CN" altLang="en-US" dirty="0" smtClean="0">
              <a:sym typeface="+mn-ea"/>
            </a:rPr>
            <a:t>译文草稿</a:t>
          </a:r>
          <a:r>
            <a:rPr lang="zh-CN" altLang="en-US" dirty="0" smtClean="0"/>
            <a:t/>
          </a:r>
          <a:endParaRPr lang="zh-CN" altLang="en-US" dirty="0" smtClean="0"/>
        </a:p>
        <a:p>
          <a:pPr>
            <a:lnSpc>
              <a:spcPct val="100000"/>
            </a:lnSpc>
            <a:spcBef>
              <a:spcPct val="0"/>
            </a:spcBef>
            <a:spcAft>
              <a:spcPct val="35000"/>
            </a:spcAft>
          </a:pPr>
          <a:r>
            <a:rPr lang="en-US" dirty="0">
              <a:sym typeface="+mn-ea"/>
            </a:rPr>
            <a:t>(</a:t>
          </a:r>
          <a:r>
            <a:rPr lang="zh-CN" altLang="en-US" dirty="0">
              <a:sym typeface="+mn-ea"/>
            </a:rPr>
            <a:t>中</a:t>
          </a:r>
          <a:r>
            <a:rPr lang="en-US" dirty="0">
              <a:sym typeface="+mn-ea"/>
            </a:rPr>
            <a:t>)</a:t>
          </a:r>
          <a:r>
            <a:rPr lang="en-US" dirty="0"/>
            <a:t/>
          </a:r>
          <a:endParaRPr lang="en-US" dirty="0"/>
        </a:p>
      </dgm:t>
    </dgm:pt>
    <dgm:pt modelId="{5F23C884-D6D9-4851-995E-6251F6590100}" cxnId="{6D33544D-2638-461F-B9B6-7991C3C62229}" type="parTrans">
      <dgm:prSet/>
      <dgm:spPr/>
      <dgm:t>
        <a:bodyPr/>
        <a:p>
          <a:endParaRPr lang="en-US"/>
        </a:p>
      </dgm:t>
    </dgm:pt>
    <dgm:pt modelId="{C6DD5C3F-36AA-46A1-B646-C45B546EDDCD}" cxnId="{6D33544D-2638-461F-B9B6-7991C3C62229}" type="sibTrans">
      <dgm:prSet/>
      <dgm:spPr/>
      <dgm:t>
        <a:bodyPr/>
        <a:p>
          <a:endParaRPr lang="en-US"/>
        </a:p>
      </dgm:t>
    </dgm:pt>
    <dgm:pt modelId="{72CD668E-48DC-4F54-948B-FFEFFD72EC6B}">
      <dgm:prSet phldrT="[Text]" phldr="0" custT="0"/>
      <dgm:spPr/>
      <dgm:t>
        <a:bodyPr vert="horz" wrap="square"/>
        <a:p>
          <a:pPr>
            <a:lnSpc>
              <a:spcPct val="100000"/>
            </a:lnSpc>
            <a:spcBef>
              <a:spcPct val="0"/>
            </a:spcBef>
            <a:spcAft>
              <a:spcPct val="35000"/>
            </a:spcAft>
          </a:pPr>
          <a:r>
            <a:rPr lang="zh-CN" altLang="en-US" dirty="0" smtClean="0"/>
            <a:t>现有中译</a:t>
          </a:r>
          <a:r>
            <a:rPr lang="en-US" dirty="0"/>
            <a:t/>
          </a:r>
          <a:endParaRPr lang="en-US" dirty="0"/>
        </a:p>
      </dgm:t>
    </dgm:pt>
    <dgm:pt modelId="{D7FAF2D8-8590-4341-AB68-D6064DE7F5D4}" cxnId="{5714E0ED-8F4C-47D0-BE9C-78E35A689ED8}" type="parTrans">
      <dgm:prSet/>
      <dgm:spPr/>
      <dgm:t>
        <a:bodyPr/>
        <a:p>
          <a:endParaRPr lang="en-US"/>
        </a:p>
      </dgm:t>
    </dgm:pt>
    <dgm:pt modelId="{B3F0F67B-1CAC-4695-AAC8-DE03951054C3}" cxnId="{5714E0ED-8F4C-47D0-BE9C-78E35A689ED8}" type="sibTrans">
      <dgm:prSet/>
      <dgm:spPr/>
      <dgm:t>
        <a:bodyPr/>
        <a:p>
          <a:endParaRPr lang="en-US"/>
        </a:p>
      </dgm:t>
    </dgm:pt>
    <dgm:pt modelId="{F5CA1F68-7937-4BEC-8ED4-B5385E78ABD0}" type="pres">
      <dgm:prSet presAssocID="{3A4A08D0-1F2B-4E7D-8D73-A037FF2F1161}" presName="cycle" presStyleCnt="0">
        <dgm:presLayoutVars>
          <dgm:chMax val="1"/>
          <dgm:dir/>
          <dgm:animLvl val="ctr"/>
          <dgm:resizeHandles val="exact"/>
        </dgm:presLayoutVars>
      </dgm:prSet>
      <dgm:spPr/>
    </dgm:pt>
    <dgm:pt modelId="{BEF4137E-D124-4557-BAEC-0DED22D14E16}" type="pres">
      <dgm:prSet presAssocID="{CE2F225D-AF82-4A61-95CA-2200BFA70845}" presName="centerShape" presStyleLbl="node0" presStyleIdx="0" presStyleCnt="1"/>
      <dgm:spPr/>
    </dgm:pt>
    <dgm:pt modelId="{3387EDFD-836B-4A28-8FC4-4BEABBF9ADFA}" type="pres">
      <dgm:prSet presAssocID="{2F96A23C-E8DE-47D7-BF59-A65D82217E96}" presName="parTrans" presStyleLbl="bgSibTrans2D1" presStyleIdx="0" presStyleCnt="5"/>
      <dgm:spPr/>
    </dgm:pt>
    <dgm:pt modelId="{A7840052-88DE-4251-BF6C-3AE7BFF237DC}" type="pres">
      <dgm:prSet presAssocID="{2A13D91E-8897-4276-BDA9-2E6AED3B8237}" presName="node" presStyleLbl="node1" presStyleIdx="0" presStyleCnt="5" custRadScaleRad="135662" custRadScaleInc="543">
        <dgm:presLayoutVars>
          <dgm:bulletEnabled val="1"/>
        </dgm:presLayoutVars>
      </dgm:prSet>
      <dgm:spPr/>
    </dgm:pt>
    <dgm:pt modelId="{0554C744-35C6-4C3A-8DAA-B90BB3BEB60B}" type="pres">
      <dgm:prSet presAssocID="{E0E0740F-3F6F-453F-9E8A-8153C3EA7277}" presName="parTrans" presStyleLbl="bgSibTrans2D1" presStyleIdx="1" presStyleCnt="5"/>
      <dgm:spPr/>
    </dgm:pt>
    <dgm:pt modelId="{F2092440-D695-4C40-9147-C3986376C12A}" type="pres">
      <dgm:prSet presAssocID="{5029ADCF-E976-4C17-9DFD-53EA86E5B4EE}" presName="node" presStyleLbl="node1" presStyleIdx="1" presStyleCnt="5" custRadScaleRad="168370" custRadScaleInc="-24115">
        <dgm:presLayoutVars>
          <dgm:bulletEnabled val="1"/>
        </dgm:presLayoutVars>
      </dgm:prSet>
      <dgm:spPr/>
      <dgm:t>
        <a:bodyPr/>
        <a:p>
          <a:endParaRPr lang="en-US"/>
        </a:p>
      </dgm:t>
    </dgm:pt>
    <dgm:pt modelId="{DA59C30D-4CFC-4882-92BF-D6B15A4F69E2}" type="pres">
      <dgm:prSet presAssocID="{0E6CE0BD-110B-4219-8771-FB0BC7254796}" presName="parTrans" presStyleLbl="bgSibTrans2D1" presStyleIdx="2" presStyleCnt="5"/>
      <dgm:spPr/>
    </dgm:pt>
    <dgm:pt modelId="{8D6404A2-B703-47A4-A2E5-7F0EC31E03EE}" type="pres">
      <dgm:prSet presAssocID="{7C6DBF04-09BD-44C2-B8E4-F2FCBA11BCC7}" presName="node" presStyleLbl="node1" presStyleIdx="2" presStyleCnt="5">
        <dgm:presLayoutVars>
          <dgm:bulletEnabled val="1"/>
        </dgm:presLayoutVars>
      </dgm:prSet>
      <dgm:spPr/>
      <dgm:t>
        <a:bodyPr/>
        <a:p>
          <a:endParaRPr lang="en-US"/>
        </a:p>
      </dgm:t>
    </dgm:pt>
    <dgm:pt modelId="{C4EEBE46-EF52-4FCF-8843-474AC07EB3F6}" type="pres">
      <dgm:prSet presAssocID="{5F23C884-D6D9-4851-995E-6251F6590100}" presName="parTrans" presStyleLbl="bgSibTrans2D1" presStyleIdx="3" presStyleCnt="5"/>
      <dgm:spPr/>
    </dgm:pt>
    <dgm:pt modelId="{C37B7B02-057B-4569-BC96-51D4C29F74BB}" type="pres">
      <dgm:prSet presAssocID="{A82593E9-4CE7-49B1-BCCB-FDC75ED9E91C}" presName="node" presStyleLbl="node1" presStyleIdx="3" presStyleCnt="5" custRadScaleRad="167810" custRadScaleInc="23724">
        <dgm:presLayoutVars>
          <dgm:bulletEnabled val="1"/>
        </dgm:presLayoutVars>
      </dgm:prSet>
      <dgm:spPr/>
    </dgm:pt>
    <dgm:pt modelId="{66B5C61F-31F1-43D6-B52E-D4DB9BFC3258}" type="pres">
      <dgm:prSet presAssocID="{D7FAF2D8-8590-4341-AB68-D6064DE7F5D4}" presName="parTrans" presStyleLbl="bgSibTrans2D1" presStyleIdx="4" presStyleCnt="5"/>
      <dgm:spPr/>
    </dgm:pt>
    <dgm:pt modelId="{6BCE46E9-6F42-4A7A-AB9C-57D526699A7B}" type="pres">
      <dgm:prSet presAssocID="{72CD668E-48DC-4F54-948B-FFEFFD72EC6B}" presName="node" presStyleLbl="node1" presStyleIdx="4" presStyleCnt="5" custRadScaleRad="134967" custRadScaleInc="-546">
        <dgm:presLayoutVars>
          <dgm:bulletEnabled val="1"/>
        </dgm:presLayoutVars>
      </dgm:prSet>
      <dgm:spPr/>
    </dgm:pt>
  </dgm:ptLst>
  <dgm:cxnLst>
    <dgm:cxn modelId="{C4A51560-A3C7-4F70-8E0A-FC0510CE74D1}" srcId="{3A4A08D0-1F2B-4E7D-8D73-A037FF2F1161}" destId="{CE2F225D-AF82-4A61-95CA-2200BFA70845}" srcOrd="0" destOrd="0" parTransId="{CEB1A4CD-6366-4F5A-9ABE-CA91AE2A52A3}" sibTransId="{8E7793A9-BEA5-4E09-AE75-60C9325D17DF}"/>
    <dgm:cxn modelId="{2C70E454-9381-424C-8D7A-CC54E0D95C50}" srcId="{CE2F225D-AF82-4A61-95CA-2200BFA70845}" destId="{2A13D91E-8897-4276-BDA9-2E6AED3B8237}" srcOrd="0" destOrd="0" parTransId="{2F96A23C-E8DE-47D7-BF59-A65D82217E96}" sibTransId="{0787B6CA-3105-4EB7-8D15-22D6ADB5A8A9}"/>
    <dgm:cxn modelId="{7AAC962B-1638-4807-9AAA-39545C90D562}" srcId="{CE2F225D-AF82-4A61-95CA-2200BFA70845}" destId="{5029ADCF-E976-4C17-9DFD-53EA86E5B4EE}" srcOrd="1" destOrd="0" parTransId="{E0E0740F-3F6F-453F-9E8A-8153C3EA7277}" sibTransId="{E8D0AEB6-7C80-4AB7-8A7F-90C7BC10FBA0}"/>
    <dgm:cxn modelId="{20A60085-8A87-474F-834F-CF49F878280E}" srcId="{CE2F225D-AF82-4A61-95CA-2200BFA70845}" destId="{7C6DBF04-09BD-44C2-B8E4-F2FCBA11BCC7}" srcOrd="2" destOrd="0" parTransId="{0E6CE0BD-110B-4219-8771-FB0BC7254796}" sibTransId="{1F0AAA0D-57A4-4780-B453-2423EC1BAB97}"/>
    <dgm:cxn modelId="{6D33544D-2638-461F-B9B6-7991C3C62229}" srcId="{CE2F225D-AF82-4A61-95CA-2200BFA70845}" destId="{A82593E9-4CE7-49B1-BCCB-FDC75ED9E91C}" srcOrd="3" destOrd="0" parTransId="{5F23C884-D6D9-4851-995E-6251F6590100}" sibTransId="{C6DD5C3F-36AA-46A1-B646-C45B546EDDCD}"/>
    <dgm:cxn modelId="{5714E0ED-8F4C-47D0-BE9C-78E35A689ED8}" srcId="{CE2F225D-AF82-4A61-95CA-2200BFA70845}" destId="{72CD668E-48DC-4F54-948B-FFEFFD72EC6B}" srcOrd="4" destOrd="0" parTransId="{D7FAF2D8-8590-4341-AB68-D6064DE7F5D4}" sibTransId="{B3F0F67B-1CAC-4695-AAC8-DE03951054C3}"/>
    <dgm:cxn modelId="{4C72242E-A09A-472E-8355-D26F8B97BDA7}" type="presOf" srcId="{3A4A08D0-1F2B-4E7D-8D73-A037FF2F1161}" destId="{F5CA1F68-7937-4BEC-8ED4-B5385E78ABD0}" srcOrd="0" destOrd="0" presId="urn:microsoft.com/office/officeart/2005/8/layout/radial4"/>
    <dgm:cxn modelId="{2F5C246E-3D78-4563-94B7-17B98119E884}" type="presParOf" srcId="{F5CA1F68-7937-4BEC-8ED4-B5385E78ABD0}" destId="{BEF4137E-D124-4557-BAEC-0DED22D14E16}" srcOrd="0" destOrd="0" presId="urn:microsoft.com/office/officeart/2005/8/layout/radial4"/>
    <dgm:cxn modelId="{B766A648-E1EC-4127-8B6E-8226486BBC5B}" type="presOf" srcId="{CE2F225D-AF82-4A61-95CA-2200BFA70845}" destId="{BEF4137E-D124-4557-BAEC-0DED22D14E16}" srcOrd="0" destOrd="0" presId="urn:microsoft.com/office/officeart/2005/8/layout/radial4"/>
    <dgm:cxn modelId="{7FE345F5-D922-4F21-83C6-DD932AE22848}" type="presParOf" srcId="{F5CA1F68-7937-4BEC-8ED4-B5385E78ABD0}" destId="{3387EDFD-836B-4A28-8FC4-4BEABBF9ADFA}" srcOrd="1" destOrd="0" presId="urn:microsoft.com/office/officeart/2005/8/layout/radial4"/>
    <dgm:cxn modelId="{8C2F630F-F001-4267-88D8-89CD79A3438C}" type="presOf" srcId="{2F96A23C-E8DE-47D7-BF59-A65D82217E96}" destId="{3387EDFD-836B-4A28-8FC4-4BEABBF9ADFA}" srcOrd="0" destOrd="0" presId="urn:microsoft.com/office/officeart/2005/8/layout/radial4"/>
    <dgm:cxn modelId="{1D1150FA-8B27-46F5-B8A8-85B2CA933F09}" type="presParOf" srcId="{F5CA1F68-7937-4BEC-8ED4-B5385E78ABD0}" destId="{A7840052-88DE-4251-BF6C-3AE7BFF237DC}" srcOrd="2" destOrd="0" presId="urn:microsoft.com/office/officeart/2005/8/layout/radial4"/>
    <dgm:cxn modelId="{55323913-C291-4E74-96DB-EE90A0546D95}" type="presOf" srcId="{2A13D91E-8897-4276-BDA9-2E6AED3B8237}" destId="{A7840052-88DE-4251-BF6C-3AE7BFF237DC}" srcOrd="0" destOrd="0" presId="urn:microsoft.com/office/officeart/2005/8/layout/radial4"/>
    <dgm:cxn modelId="{8179B462-0201-441B-817D-77BEB9AE4785}" type="presParOf" srcId="{F5CA1F68-7937-4BEC-8ED4-B5385E78ABD0}" destId="{0554C744-35C6-4C3A-8DAA-B90BB3BEB60B}" srcOrd="3" destOrd="0" presId="urn:microsoft.com/office/officeart/2005/8/layout/radial4"/>
    <dgm:cxn modelId="{E943F316-5D8B-481C-B352-0B822E91C61C}" type="presOf" srcId="{E0E0740F-3F6F-453F-9E8A-8153C3EA7277}" destId="{0554C744-35C6-4C3A-8DAA-B90BB3BEB60B}" srcOrd="0" destOrd="0" presId="urn:microsoft.com/office/officeart/2005/8/layout/radial4"/>
    <dgm:cxn modelId="{5E10EB7D-7F12-4710-B37A-3D30750DD99B}" type="presParOf" srcId="{F5CA1F68-7937-4BEC-8ED4-B5385E78ABD0}" destId="{F2092440-D695-4C40-9147-C3986376C12A}" srcOrd="4" destOrd="0" presId="urn:microsoft.com/office/officeart/2005/8/layout/radial4"/>
    <dgm:cxn modelId="{9767EF45-9097-4D41-8FDC-E94639E9E2E0}" type="presOf" srcId="{5029ADCF-E976-4C17-9DFD-53EA86E5B4EE}" destId="{F2092440-D695-4C40-9147-C3986376C12A}" srcOrd="0" destOrd="0" presId="urn:microsoft.com/office/officeart/2005/8/layout/radial4"/>
    <dgm:cxn modelId="{69718F48-62BC-486C-8C9A-F99AACD3B224}" type="presParOf" srcId="{F5CA1F68-7937-4BEC-8ED4-B5385E78ABD0}" destId="{DA59C30D-4CFC-4882-92BF-D6B15A4F69E2}" srcOrd="5" destOrd="0" presId="urn:microsoft.com/office/officeart/2005/8/layout/radial4"/>
    <dgm:cxn modelId="{A55DB8E3-DC77-492D-B13C-DAB2733DF73C}" type="presOf" srcId="{0E6CE0BD-110B-4219-8771-FB0BC7254796}" destId="{DA59C30D-4CFC-4882-92BF-D6B15A4F69E2}" srcOrd="0" destOrd="0" presId="urn:microsoft.com/office/officeart/2005/8/layout/radial4"/>
    <dgm:cxn modelId="{C36084AB-0703-44C3-84DE-0A222E2E27DC}" type="presParOf" srcId="{F5CA1F68-7937-4BEC-8ED4-B5385E78ABD0}" destId="{8D6404A2-B703-47A4-A2E5-7F0EC31E03EE}" srcOrd="6" destOrd="0" presId="urn:microsoft.com/office/officeart/2005/8/layout/radial4"/>
    <dgm:cxn modelId="{C1C75E7F-F8D6-461E-B333-A56B82ECC748}" type="presOf" srcId="{7C6DBF04-09BD-44C2-B8E4-F2FCBA11BCC7}" destId="{8D6404A2-B703-47A4-A2E5-7F0EC31E03EE}" srcOrd="0" destOrd="0" presId="urn:microsoft.com/office/officeart/2005/8/layout/radial4"/>
    <dgm:cxn modelId="{A03DA7CB-7CDB-49F9-97A2-C93F24AF3803}" type="presParOf" srcId="{F5CA1F68-7937-4BEC-8ED4-B5385E78ABD0}" destId="{C4EEBE46-EF52-4FCF-8843-474AC07EB3F6}" srcOrd="7" destOrd="0" presId="urn:microsoft.com/office/officeart/2005/8/layout/radial4"/>
    <dgm:cxn modelId="{B770E51C-8C4C-4A2B-8823-86E780BE460F}" type="presOf" srcId="{5F23C884-D6D9-4851-995E-6251F6590100}" destId="{C4EEBE46-EF52-4FCF-8843-474AC07EB3F6}" srcOrd="0" destOrd="0" presId="urn:microsoft.com/office/officeart/2005/8/layout/radial4"/>
    <dgm:cxn modelId="{6C3F04E6-FE56-465C-8383-878BE488728C}" type="presParOf" srcId="{F5CA1F68-7937-4BEC-8ED4-B5385E78ABD0}" destId="{C37B7B02-057B-4569-BC96-51D4C29F74BB}" srcOrd="8" destOrd="0" presId="urn:microsoft.com/office/officeart/2005/8/layout/radial4"/>
    <dgm:cxn modelId="{1FC925CE-03D6-4D3F-A059-68D0A1C87D1E}" type="presOf" srcId="{A82593E9-4CE7-49B1-BCCB-FDC75ED9E91C}" destId="{C37B7B02-057B-4569-BC96-51D4C29F74BB}" srcOrd="0" destOrd="0" presId="urn:microsoft.com/office/officeart/2005/8/layout/radial4"/>
    <dgm:cxn modelId="{C127A29B-F1D1-48B9-B22A-C45251E262ED}" type="presParOf" srcId="{F5CA1F68-7937-4BEC-8ED4-B5385E78ABD0}" destId="{66B5C61F-31F1-43D6-B52E-D4DB9BFC3258}" srcOrd="9" destOrd="0" presId="urn:microsoft.com/office/officeart/2005/8/layout/radial4"/>
    <dgm:cxn modelId="{6180C9B9-D8D2-4D4C-8574-59093F2937EB}" type="presOf" srcId="{D7FAF2D8-8590-4341-AB68-D6064DE7F5D4}" destId="{66B5C61F-31F1-43D6-B52E-D4DB9BFC3258}" srcOrd="0" destOrd="0" presId="urn:microsoft.com/office/officeart/2005/8/layout/radial4"/>
    <dgm:cxn modelId="{047F8F81-B752-41D4-8B59-C99EAF2AE77A}" type="presParOf" srcId="{F5CA1F68-7937-4BEC-8ED4-B5385E78ABD0}" destId="{6BCE46E9-6F42-4A7A-AB9C-57D526699A7B}" srcOrd="10" destOrd="0" presId="urn:microsoft.com/office/officeart/2005/8/layout/radial4"/>
    <dgm:cxn modelId="{55721DA1-4B99-422A-8C71-28285F1765D6}" type="presOf" srcId="{72CD668E-48DC-4F54-948B-FFEFFD72EC6B}" destId="{6BCE46E9-6F42-4A7A-AB9C-57D526699A7B}" srcOrd="0" destOrd="0" presId="urn:microsoft.com/office/officeart/2005/8/layout/radial4"/>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F4137E-D124-4557-BAEC-0DED22D14E16}">
      <dsp:nvSpPr>
        <dsp:cNvPr id="0" name=""/>
        <dsp:cNvSpPr/>
      </dsp:nvSpPr>
      <dsp:spPr>
        <a:xfrm>
          <a:off x="3281552" y="2249764"/>
          <a:ext cx="1666494" cy="1666494"/>
        </a:xfrm>
        <a:prstGeom prst="ellipse">
          <a:avLst/>
        </a:prstGeom>
        <a:solidFill>
          <a:schemeClr val="lt1">
            <a:hueOff val="0"/>
            <a:satOff val="0"/>
            <a:lumOff val="0"/>
            <a:alphaOff val="0"/>
          </a:schemeClr>
        </a:solidFill>
        <a:ln w="38100" cap="flat" cmpd="sng" algn="ctr">
          <a:solidFill>
            <a:schemeClr val="accent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7940" tIns="27940" rIns="27940" bIns="27940" numCol="1" spcCol="1270" anchor="ctr" anchorCtr="0">
          <a:noAutofit/>
        </a:bodyPr>
        <a:lstStyle/>
        <a:p>
          <a:pPr lvl="0" algn="ctr" defTabSz="1955800">
            <a:lnSpc>
              <a:spcPct val="90000"/>
            </a:lnSpc>
            <a:spcBef>
              <a:spcPct val="0"/>
            </a:spcBef>
            <a:spcAft>
              <a:spcPct val="35000"/>
            </a:spcAft>
          </a:pPr>
          <a:r>
            <a:rPr lang="zh-CN" altLang="en-US" sz="4400" kern="1200" dirty="0" smtClean="0"/>
            <a:t>成品</a:t>
          </a:r>
          <a:endParaRPr lang="en-US" sz="4400" kern="1200" dirty="0"/>
        </a:p>
      </dsp:txBody>
      <dsp:txXfrm>
        <a:off x="3525604" y="2493816"/>
        <a:ext cx="1178390" cy="1178390"/>
      </dsp:txXfrm>
    </dsp:sp>
    <dsp:sp modelId="{3387EDFD-836B-4A28-8FC4-4BEABBF9ADFA}">
      <dsp:nvSpPr>
        <dsp:cNvPr id="0" name=""/>
        <dsp:cNvSpPr/>
      </dsp:nvSpPr>
      <dsp:spPr>
        <a:xfrm rot="10811729">
          <a:off x="791583" y="2838211"/>
          <a:ext cx="2353033" cy="474950"/>
        </a:xfrm>
        <a:prstGeom prst="leftArrow">
          <a:avLst>
            <a:gd name="adj1" fmla="val 60000"/>
            <a:gd name="adj2" fmla="val 50000"/>
          </a:avLst>
        </a:prstGeom>
        <a:solidFill>
          <a:schemeClr val="accent2">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A7840052-88DE-4251-BF6C-3AE7BFF237DC}">
      <dsp:nvSpPr>
        <dsp:cNvPr id="0" name=""/>
        <dsp:cNvSpPr/>
      </dsp:nvSpPr>
      <dsp:spPr>
        <a:xfrm>
          <a:off x="5" y="2438405"/>
          <a:ext cx="1583169" cy="1266535"/>
        </a:xfrm>
        <a:prstGeom prst="roundRect">
          <a:avLst>
            <a:gd name="adj" fmla="val 10000"/>
          </a:avLst>
        </a:prstGeom>
        <a:solidFill>
          <a:schemeClr val="lt1">
            <a:hueOff val="0"/>
            <a:satOff val="0"/>
            <a:lumOff val="0"/>
            <a:alphaOff val="0"/>
          </a:schemeClr>
        </a:solidFill>
        <a:ln w="38100" cap="flat" cmpd="sng" algn="ctr">
          <a:solidFill>
            <a:schemeClr val="accent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ctr" anchorCtr="0">
          <a:noAutofit/>
        </a:bodyPr>
        <a:lstStyle/>
        <a:p>
          <a:pPr lvl="0" algn="ctr" defTabSz="1600200">
            <a:lnSpc>
              <a:spcPct val="90000"/>
            </a:lnSpc>
            <a:spcBef>
              <a:spcPct val="0"/>
            </a:spcBef>
            <a:spcAft>
              <a:spcPct val="35000"/>
            </a:spcAft>
          </a:pPr>
          <a:r>
            <a:rPr lang="zh-CN" altLang="en-US" sz="3600" kern="1200" dirty="0" smtClean="0"/>
            <a:t>英译</a:t>
          </a:r>
          <a:endParaRPr lang="en-US" sz="3600" kern="1200" dirty="0"/>
        </a:p>
      </dsp:txBody>
      <dsp:txXfrm>
        <a:off x="37101" y="2475501"/>
        <a:ext cx="1508977" cy="1192343"/>
      </dsp:txXfrm>
    </dsp:sp>
    <dsp:sp modelId="{0554C744-35C6-4C3A-8DAA-B90BB3BEB60B}">
      <dsp:nvSpPr>
        <dsp:cNvPr id="0" name=""/>
        <dsp:cNvSpPr/>
      </dsp:nvSpPr>
      <dsp:spPr>
        <a:xfrm rot="12979120">
          <a:off x="489484" y="1323768"/>
          <a:ext cx="3110187" cy="474950"/>
        </a:xfrm>
        <a:prstGeom prst="leftArrow">
          <a:avLst>
            <a:gd name="adj1" fmla="val 60000"/>
            <a:gd name="adj2" fmla="val 50000"/>
          </a:avLst>
        </a:prstGeom>
        <a:solidFill>
          <a:schemeClr val="accent2">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F2092440-D695-4C40-9147-C3986376C12A}">
      <dsp:nvSpPr>
        <dsp:cNvPr id="0" name=""/>
        <dsp:cNvSpPr/>
      </dsp:nvSpPr>
      <dsp:spPr>
        <a:xfrm>
          <a:off x="0" y="6931"/>
          <a:ext cx="1583169" cy="1266535"/>
        </a:xfrm>
        <a:prstGeom prst="roundRect">
          <a:avLst>
            <a:gd name="adj" fmla="val 10000"/>
          </a:avLst>
        </a:prstGeom>
        <a:solidFill>
          <a:schemeClr val="lt1">
            <a:hueOff val="0"/>
            <a:satOff val="0"/>
            <a:lumOff val="0"/>
            <a:alphaOff val="0"/>
          </a:schemeClr>
        </a:solidFill>
        <a:ln w="38100" cap="flat" cmpd="sng" algn="ctr">
          <a:solidFill>
            <a:schemeClr val="accent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ctr" anchorCtr="0">
          <a:noAutofit/>
        </a:bodyPr>
        <a:lstStyle/>
        <a:p>
          <a:pPr lvl="0" algn="ctr" defTabSz="1600200">
            <a:lnSpc>
              <a:spcPct val="90000"/>
            </a:lnSpc>
            <a:spcBef>
              <a:spcPct val="0"/>
            </a:spcBef>
            <a:spcAft>
              <a:spcPct val="35000"/>
            </a:spcAft>
          </a:pPr>
          <a:r>
            <a:rPr lang="zh-CN" altLang="en-US" sz="3600" kern="1200" dirty="0" smtClean="0"/>
            <a:t>英草稿</a:t>
          </a:r>
          <a:endParaRPr lang="en-US" sz="3600" kern="1200" dirty="0"/>
        </a:p>
      </dsp:txBody>
      <dsp:txXfrm>
        <a:off x="37096" y="44027"/>
        <a:ext cx="1508977" cy="1192343"/>
      </dsp:txXfrm>
    </dsp:sp>
    <dsp:sp modelId="{DA59C30D-4CFC-4882-92BF-D6B15A4F69E2}">
      <dsp:nvSpPr>
        <dsp:cNvPr id="0" name=""/>
        <dsp:cNvSpPr/>
      </dsp:nvSpPr>
      <dsp:spPr>
        <a:xfrm rot="16200000">
          <a:off x="3351054" y="1159642"/>
          <a:ext cx="1527490" cy="474950"/>
        </a:xfrm>
        <a:prstGeom prst="leftArrow">
          <a:avLst>
            <a:gd name="adj1" fmla="val 60000"/>
            <a:gd name="adj2" fmla="val 50000"/>
          </a:avLst>
        </a:prstGeom>
        <a:solidFill>
          <a:schemeClr val="accent2">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8D6404A2-B703-47A4-A2E5-7F0EC31E03EE}">
      <dsp:nvSpPr>
        <dsp:cNvPr id="0" name=""/>
        <dsp:cNvSpPr/>
      </dsp:nvSpPr>
      <dsp:spPr>
        <a:xfrm>
          <a:off x="3323215" y="104"/>
          <a:ext cx="1583169" cy="1266535"/>
        </a:xfrm>
        <a:prstGeom prst="roundRect">
          <a:avLst>
            <a:gd name="adj" fmla="val 10000"/>
          </a:avLst>
        </a:prstGeom>
        <a:solidFill>
          <a:schemeClr val="lt1">
            <a:hueOff val="0"/>
            <a:satOff val="0"/>
            <a:lumOff val="0"/>
            <a:alphaOff val="0"/>
          </a:schemeClr>
        </a:solidFill>
        <a:ln w="38100" cap="flat" cmpd="sng" algn="ctr">
          <a:solidFill>
            <a:schemeClr val="accent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ctr" anchorCtr="0">
          <a:noAutofit/>
        </a:bodyPr>
        <a:lstStyle/>
        <a:p>
          <a:pPr lvl="0" algn="ctr" defTabSz="1600200">
            <a:lnSpc>
              <a:spcPct val="90000"/>
            </a:lnSpc>
            <a:spcBef>
              <a:spcPct val="0"/>
            </a:spcBef>
            <a:spcAft>
              <a:spcPct val="35000"/>
            </a:spcAft>
          </a:pPr>
          <a:r>
            <a:rPr lang="zh-CN" altLang="en-US" sz="3600" kern="1200" dirty="0" smtClean="0"/>
            <a:t>逐词译</a:t>
          </a:r>
          <a:endParaRPr lang="en-US" sz="3600" kern="1200" dirty="0"/>
        </a:p>
      </dsp:txBody>
      <dsp:txXfrm>
        <a:off x="3360311" y="37200"/>
        <a:ext cx="1508977" cy="1192343"/>
      </dsp:txXfrm>
    </dsp:sp>
    <dsp:sp modelId="{C4EEBE46-EF52-4FCF-8843-474AC07EB3F6}">
      <dsp:nvSpPr>
        <dsp:cNvPr id="0" name=""/>
        <dsp:cNvSpPr/>
      </dsp:nvSpPr>
      <dsp:spPr>
        <a:xfrm rot="19412438">
          <a:off x="4626846" y="1322987"/>
          <a:ext cx="3097230" cy="474950"/>
        </a:xfrm>
        <a:prstGeom prst="leftArrow">
          <a:avLst>
            <a:gd name="adj1" fmla="val 60000"/>
            <a:gd name="adj2" fmla="val 50000"/>
          </a:avLst>
        </a:prstGeom>
        <a:solidFill>
          <a:schemeClr val="accent2">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C37B7B02-057B-4569-BC96-51D4C29F74BB}">
      <dsp:nvSpPr>
        <dsp:cNvPr id="0" name=""/>
        <dsp:cNvSpPr/>
      </dsp:nvSpPr>
      <dsp:spPr>
        <a:xfrm>
          <a:off x="6629395" y="6926"/>
          <a:ext cx="1583169" cy="1266535"/>
        </a:xfrm>
        <a:prstGeom prst="roundRect">
          <a:avLst>
            <a:gd name="adj" fmla="val 10000"/>
          </a:avLst>
        </a:prstGeom>
        <a:solidFill>
          <a:schemeClr val="lt1">
            <a:hueOff val="0"/>
            <a:satOff val="0"/>
            <a:lumOff val="0"/>
            <a:alphaOff val="0"/>
          </a:schemeClr>
        </a:solidFill>
        <a:ln w="38100" cap="flat" cmpd="sng" algn="ctr">
          <a:solidFill>
            <a:schemeClr val="accent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ctr" anchorCtr="0">
          <a:noAutofit/>
        </a:bodyPr>
        <a:lstStyle/>
        <a:p>
          <a:pPr lvl="0" algn="ctr" defTabSz="1600200">
            <a:lnSpc>
              <a:spcPct val="90000"/>
            </a:lnSpc>
            <a:spcBef>
              <a:spcPct val="0"/>
            </a:spcBef>
            <a:spcAft>
              <a:spcPct val="35000"/>
            </a:spcAft>
          </a:pPr>
          <a:r>
            <a:rPr lang="zh-CN" altLang="en-US" sz="3600" kern="1200" dirty="0" smtClean="0"/>
            <a:t>中草稿</a:t>
          </a:r>
          <a:endParaRPr lang="en-US" sz="3600" kern="1200" dirty="0"/>
        </a:p>
      </dsp:txBody>
      <dsp:txXfrm>
        <a:off x="6666491" y="44022"/>
        <a:ext cx="1508977" cy="1192343"/>
      </dsp:txXfrm>
    </dsp:sp>
    <dsp:sp modelId="{66B5C61F-31F1-43D6-B52E-D4DB9BFC3258}">
      <dsp:nvSpPr>
        <dsp:cNvPr id="0" name=""/>
        <dsp:cNvSpPr/>
      </dsp:nvSpPr>
      <dsp:spPr>
        <a:xfrm rot="21588206">
          <a:off x="5084047" y="2838202"/>
          <a:ext cx="2336944" cy="474950"/>
        </a:xfrm>
        <a:prstGeom prst="leftArrow">
          <a:avLst>
            <a:gd name="adj1" fmla="val 60000"/>
            <a:gd name="adj2" fmla="val 50000"/>
          </a:avLst>
        </a:prstGeom>
        <a:solidFill>
          <a:schemeClr val="accent2">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6BCE46E9-6F42-4A7A-AB9C-57D526699A7B}">
      <dsp:nvSpPr>
        <dsp:cNvPr id="0" name=""/>
        <dsp:cNvSpPr/>
      </dsp:nvSpPr>
      <dsp:spPr>
        <a:xfrm>
          <a:off x="6629400" y="2438401"/>
          <a:ext cx="1583169" cy="1266535"/>
        </a:xfrm>
        <a:prstGeom prst="roundRect">
          <a:avLst>
            <a:gd name="adj" fmla="val 10000"/>
          </a:avLst>
        </a:prstGeom>
        <a:solidFill>
          <a:schemeClr val="lt1">
            <a:hueOff val="0"/>
            <a:satOff val="0"/>
            <a:lumOff val="0"/>
            <a:alphaOff val="0"/>
          </a:schemeClr>
        </a:solidFill>
        <a:ln w="38100" cap="flat" cmpd="sng" algn="ctr">
          <a:solidFill>
            <a:schemeClr val="accent2">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ctr" anchorCtr="0">
          <a:noAutofit/>
        </a:bodyPr>
        <a:lstStyle/>
        <a:p>
          <a:pPr lvl="0" algn="ctr" defTabSz="1600200">
            <a:lnSpc>
              <a:spcPct val="90000"/>
            </a:lnSpc>
            <a:spcBef>
              <a:spcPct val="0"/>
            </a:spcBef>
            <a:spcAft>
              <a:spcPct val="35000"/>
            </a:spcAft>
          </a:pPr>
          <a:r>
            <a:rPr lang="zh-CN" altLang="en-US" sz="3600" kern="1200" dirty="0" smtClean="0"/>
            <a:t>中译</a:t>
          </a:r>
          <a:endParaRPr lang="en-US" sz="3600" kern="1200" dirty="0"/>
        </a:p>
      </dsp:txBody>
      <dsp:txXfrm>
        <a:off x="6666496" y="2475497"/>
        <a:ext cx="1508977" cy="1192343"/>
      </dsp:txXfrm>
    </dsp:sp>
  </dsp:spTree>
</dsp:drawing>
</file>

<file path=word/diagrams/layout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rSet qsTypeId="urn:microsoft.com/office/officeart/2005/8/quickstyle/simple5"/>
        </dgm:pt>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Sty" val="arr"/>
              <dgm:param type="endSty" val="noArr"/>
              <dgm:param type="begPts" val="auto"/>
              <dgm:param type="endPts" val="ct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1">
        <a:scrgbClr r="0" g="0" b="0"/>
      </a:effectRef>
      <a:fontRef idx="minor">
        <a:schemeClr val="lt1"/>
      </a:fontRef>
    </dgm:style>
  </dgm:styleLbl>
  <dgm:styleLbl name="asst0">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1">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fgShp">
    <dgm:scene3d>
      <a:camera prst="orthographicFront"/>
      <a:lightRig rig="threePt" dir="t"/>
    </dgm:scene3d>
    <dgm:txPr/>
    <dgm:style>
      <a:lnRef idx="3">
        <a:scrgbClr r="0" g="0" b="0"/>
      </a:lnRef>
      <a:fillRef idx="1">
        <a:scrgbClr r="0" g="0" b="0"/>
      </a:fillRef>
      <a:effectRef idx="1">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0">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1">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3">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lengthwise2"/>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38</Pages>
  <Words>7922</Words>
  <Characters>9156</Characters>
  <Lines>0</Lines>
  <Paragraphs>0</Paragraphs>
  <ScaleCrop>false</ScaleCrop>
  <LinksUpToDate>false</LinksUpToDate>
  <CharactersWithSpaces>9257</CharactersWithSpaces>
  <Application>WPS Office_10.1.0.5975_F1E327BC-269C-435d-A152-05C5408002CA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2020-02-13T03:23:00Z</dcterms:created>
  <dc:creator>Visuddhinanda Bhikkhu</dc:creator>
  <cp:lastModifiedBy>ASUS</cp:lastModifiedBy>
  <dcterms:modified xsi:type="dcterms:W3CDTF">2021-05-01T08:44:32Z</dcterms:modified>
  <dc:title>巴利三藏翻译工程</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2052-10.1.0.5975</vt:lpwstr>
  </property>
</Properties>
</file>